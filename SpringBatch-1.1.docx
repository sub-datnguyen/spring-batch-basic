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ayout w:type="fixed"/>
        <w:tblCellMar>
          <w:left w:w="70" w:type="dxa"/>
          <w:right w:w="70" w:type="dxa"/>
        </w:tblCellMar>
        <w:tblLook w:val="0000" w:firstRow="0" w:lastRow="0" w:firstColumn="0" w:lastColumn="0" w:noHBand="0" w:noVBand="0"/>
      </w:tblPr>
      <w:tblGrid>
        <w:gridCol w:w="3686"/>
        <w:gridCol w:w="5882"/>
      </w:tblGrid>
      <w:tr w:rsidR="002A377B" w:rsidRPr="00BD5202" w14:paraId="58E8921C" w14:textId="77777777" w:rsidTr="009E51A6">
        <w:trPr>
          <w:cantSplit/>
        </w:trPr>
        <w:tc>
          <w:tcPr>
            <w:tcW w:w="3686" w:type="dxa"/>
            <w:tcBorders>
              <w:top w:val="single" w:sz="6" w:space="0" w:color="auto"/>
              <w:left w:val="single" w:sz="6" w:space="0" w:color="auto"/>
              <w:bottom w:val="single" w:sz="6" w:space="0" w:color="auto"/>
            </w:tcBorders>
          </w:tcPr>
          <w:p w14:paraId="01E23DB3" w14:textId="1FC22492" w:rsidR="002A377B" w:rsidRDefault="000A02E1">
            <w:pPr>
              <w:pStyle w:val="Cartouche"/>
              <w:tabs>
                <w:tab w:val="right" w:leader="dot" w:pos="3402"/>
              </w:tabs>
              <w:spacing w:before="120" w:after="120"/>
              <w:ind w:left="1588" w:hanging="1418"/>
              <w:rPr>
                <w:sz w:val="24"/>
              </w:rPr>
            </w:pPr>
            <w:r>
              <w:rPr>
                <w:rFonts w:ascii="Tahoma" w:hAnsi="Tahoma"/>
                <w:noProof/>
                <w:lang w:val="en-US" w:eastAsia="zh-CN"/>
              </w:rPr>
              <w:drawing>
                <wp:inline distT="0" distB="0" distL="0" distR="0" wp14:anchorId="2CDF8455" wp14:editId="679D7C9B">
                  <wp:extent cx="709295" cy="723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09295" cy="723900"/>
                          </a:xfrm>
                          <a:prstGeom prst="rect">
                            <a:avLst/>
                          </a:prstGeom>
                          <a:noFill/>
                          <a:ln>
                            <a:noFill/>
                          </a:ln>
                        </pic:spPr>
                      </pic:pic>
                    </a:graphicData>
                  </a:graphic>
                </wp:inline>
              </w:drawing>
            </w:r>
          </w:p>
        </w:tc>
        <w:tc>
          <w:tcPr>
            <w:tcW w:w="5882" w:type="dxa"/>
            <w:tcBorders>
              <w:top w:val="single" w:sz="6" w:space="0" w:color="auto"/>
              <w:left w:val="single" w:sz="6" w:space="0" w:color="auto"/>
              <w:bottom w:val="single" w:sz="6" w:space="0" w:color="auto"/>
              <w:right w:val="single" w:sz="6" w:space="0" w:color="auto"/>
            </w:tcBorders>
            <w:vAlign w:val="center"/>
          </w:tcPr>
          <w:p w14:paraId="5F65A144" w14:textId="262A6B51" w:rsidR="002A377B" w:rsidRPr="009E51A6" w:rsidRDefault="00205EEB" w:rsidP="009E51A6">
            <w:pPr>
              <w:pStyle w:val="Cartouche"/>
              <w:tabs>
                <w:tab w:val="left" w:pos="1417"/>
              </w:tabs>
              <w:spacing w:before="120"/>
              <w:jc w:val="center"/>
              <w:rPr>
                <w:b/>
                <w:lang w:val="en-US"/>
              </w:rPr>
            </w:pPr>
            <w:bookmarkStart w:id="0" w:name="Project"/>
            <w:bookmarkEnd w:id="0"/>
            <w:r>
              <w:rPr>
                <w:b/>
                <w:lang w:val="en-US"/>
              </w:rPr>
              <w:t>Spring Batch</w:t>
            </w:r>
          </w:p>
        </w:tc>
      </w:tr>
      <w:tr w:rsidR="002A377B" w:rsidRPr="00C17657" w14:paraId="07A6A26B" w14:textId="77777777" w:rsidTr="00051074">
        <w:trPr>
          <w:cantSplit/>
        </w:trPr>
        <w:tc>
          <w:tcPr>
            <w:tcW w:w="3686" w:type="dxa"/>
            <w:tcBorders>
              <w:left w:val="single" w:sz="6" w:space="0" w:color="auto"/>
            </w:tcBorders>
          </w:tcPr>
          <w:p w14:paraId="6D3A15EF" w14:textId="3F84203F" w:rsidR="002A377B" w:rsidRPr="00C17657" w:rsidRDefault="006C54CA" w:rsidP="008121DD">
            <w:pPr>
              <w:pStyle w:val="Cartouche"/>
              <w:tabs>
                <w:tab w:val="right" w:leader="dot" w:pos="3402"/>
              </w:tabs>
              <w:spacing w:before="60" w:after="0"/>
              <w:ind w:left="1418" w:hanging="1418"/>
              <w:rPr>
                <w:lang w:val="en-US"/>
              </w:rPr>
            </w:pPr>
            <w:bookmarkStart w:id="1" w:name="Author"/>
            <w:bookmarkEnd w:id="1"/>
            <w:r w:rsidRPr="00C17657">
              <w:rPr>
                <w:lang w:val="en-US"/>
              </w:rPr>
              <w:t>Author:</w:t>
            </w:r>
            <w:r w:rsidR="009E51A6">
              <w:rPr>
                <w:lang w:val="en-US"/>
              </w:rPr>
              <w:t xml:space="preserve"> </w:t>
            </w:r>
            <w:r w:rsidRPr="00C17657">
              <w:rPr>
                <w:lang w:val="en-US"/>
              </w:rPr>
              <w:tab/>
            </w:r>
            <w:del w:id="2" w:author="Vo Huynh Anh Huy" w:date="2016-11-30T14:07:00Z">
              <w:r w:rsidR="00205EEB" w:rsidDel="008121DD">
                <w:rPr>
                  <w:lang w:val="en-US"/>
                </w:rPr>
                <w:delText>AHO</w:delText>
              </w:r>
              <w:r w:rsidR="00DC27E1" w:rsidDel="008121DD">
                <w:rPr>
                  <w:lang w:val="en-US"/>
                </w:rPr>
                <w:delText>/</w:delText>
              </w:r>
            </w:del>
            <w:r w:rsidR="00DC27E1">
              <w:rPr>
                <w:lang w:val="en-US"/>
              </w:rPr>
              <w:t>VLP</w:t>
            </w:r>
            <w:ins w:id="3" w:author="Vo Huynh Anh Huy" w:date="2016-11-30T14:07:00Z">
              <w:r w:rsidR="008121DD">
                <w:rPr>
                  <w:lang w:val="en-US"/>
                </w:rPr>
                <w:t>/AHO</w:t>
              </w:r>
            </w:ins>
          </w:p>
        </w:tc>
        <w:tc>
          <w:tcPr>
            <w:tcW w:w="5882" w:type="dxa"/>
            <w:tcBorders>
              <w:top w:val="single" w:sz="6" w:space="0" w:color="auto"/>
              <w:left w:val="single" w:sz="6" w:space="0" w:color="auto"/>
              <w:right w:val="single" w:sz="6" w:space="0" w:color="auto"/>
            </w:tcBorders>
          </w:tcPr>
          <w:p w14:paraId="686862E4" w14:textId="77777777" w:rsidR="002A377B" w:rsidRPr="00C17657" w:rsidRDefault="007B1F1C" w:rsidP="00513730">
            <w:pPr>
              <w:pStyle w:val="Cartouche"/>
              <w:tabs>
                <w:tab w:val="left" w:pos="1417"/>
              </w:tabs>
              <w:spacing w:before="60"/>
              <w:rPr>
                <w:lang w:val="en-US"/>
              </w:rPr>
            </w:pPr>
            <w:r>
              <w:rPr>
                <w:b/>
                <w:lang w:val="en-US"/>
              </w:rPr>
              <w:t xml:space="preserve">S84 – </w:t>
            </w:r>
            <w:r w:rsidR="00513730" w:rsidRPr="009E51A6">
              <w:rPr>
                <w:b/>
                <w:lang w:val="en-US"/>
              </w:rPr>
              <w:t>Self-training roadmap</w:t>
            </w:r>
          </w:p>
        </w:tc>
      </w:tr>
      <w:tr w:rsidR="002A377B" w:rsidRPr="00017E1F" w14:paraId="183C9715" w14:textId="77777777" w:rsidTr="00FA5E2A">
        <w:trPr>
          <w:cantSplit/>
        </w:trPr>
        <w:tc>
          <w:tcPr>
            <w:tcW w:w="3686" w:type="dxa"/>
            <w:tcBorders>
              <w:left w:val="single" w:sz="6" w:space="0" w:color="auto"/>
            </w:tcBorders>
          </w:tcPr>
          <w:p w14:paraId="1EB19154" w14:textId="2EB93915" w:rsidR="002A377B" w:rsidRPr="00C17657" w:rsidRDefault="00914099" w:rsidP="00DC27E1">
            <w:pPr>
              <w:pStyle w:val="Cartouche"/>
              <w:tabs>
                <w:tab w:val="right" w:leader="dot" w:pos="3402"/>
              </w:tabs>
              <w:spacing w:before="60"/>
              <w:ind w:left="1418" w:hanging="1418"/>
              <w:rPr>
                <w:lang w:val="en-US"/>
              </w:rPr>
            </w:pPr>
            <w:r>
              <w:rPr>
                <w:lang w:val="en-US"/>
              </w:rPr>
              <w:t>Review:</w:t>
            </w:r>
            <w:r w:rsidRPr="00C17657">
              <w:rPr>
                <w:lang w:val="en-US"/>
              </w:rPr>
              <w:t xml:space="preserve"> </w:t>
            </w:r>
            <w:r w:rsidRPr="00C17657">
              <w:rPr>
                <w:lang w:val="en-US"/>
              </w:rPr>
              <w:tab/>
            </w:r>
            <w:r w:rsidR="000905F9">
              <w:rPr>
                <w:lang w:val="en-US"/>
              </w:rPr>
              <w:t>PHD</w:t>
            </w:r>
          </w:p>
        </w:tc>
        <w:tc>
          <w:tcPr>
            <w:tcW w:w="5882" w:type="dxa"/>
            <w:tcBorders>
              <w:left w:val="single" w:sz="6" w:space="0" w:color="auto"/>
              <w:right w:val="single" w:sz="6" w:space="0" w:color="auto"/>
            </w:tcBorders>
          </w:tcPr>
          <w:p w14:paraId="1D210EAC" w14:textId="77777777" w:rsidR="002A377B" w:rsidRPr="00017E1F" w:rsidRDefault="002A377B" w:rsidP="00513730">
            <w:pPr>
              <w:pStyle w:val="Cartouche"/>
              <w:tabs>
                <w:tab w:val="left" w:pos="1417"/>
              </w:tabs>
              <w:spacing w:before="60"/>
              <w:rPr>
                <w:lang w:val="en-US"/>
              </w:rPr>
            </w:pPr>
          </w:p>
        </w:tc>
      </w:tr>
      <w:tr w:rsidR="002A377B" w:rsidRPr="00C17657" w14:paraId="08E7FEAC" w14:textId="77777777" w:rsidTr="00FA5E2A">
        <w:trPr>
          <w:cantSplit/>
        </w:trPr>
        <w:tc>
          <w:tcPr>
            <w:tcW w:w="3686" w:type="dxa"/>
            <w:tcBorders>
              <w:left w:val="single" w:sz="6" w:space="0" w:color="auto"/>
            </w:tcBorders>
          </w:tcPr>
          <w:p w14:paraId="677CB5C0" w14:textId="04FFF939" w:rsidR="002A377B" w:rsidRPr="00C17657" w:rsidRDefault="00914099" w:rsidP="00DD769A">
            <w:pPr>
              <w:pStyle w:val="Cartouche"/>
              <w:tabs>
                <w:tab w:val="right" w:leader="dot" w:pos="3402"/>
              </w:tabs>
              <w:spacing w:before="60" w:after="0"/>
              <w:ind w:left="1418" w:hanging="1418"/>
              <w:rPr>
                <w:lang w:val="en-US"/>
              </w:rPr>
            </w:pPr>
            <w:r w:rsidRPr="00C17657">
              <w:rPr>
                <w:lang w:val="en-US"/>
              </w:rPr>
              <w:t>Date:</w:t>
            </w:r>
            <w:r w:rsidRPr="00C17657">
              <w:rPr>
                <w:lang w:val="en-US"/>
              </w:rPr>
              <w:tab/>
            </w:r>
            <w:del w:id="4" w:author="Phan Vu Liem" w:date="2016-11-29T09:58:00Z">
              <w:r w:rsidR="00D6084E" w:rsidDel="00DD769A">
                <w:rPr>
                  <w:lang w:val="en-US"/>
                </w:rPr>
                <w:delText>2</w:delText>
              </w:r>
              <w:r w:rsidR="00AC63C9" w:rsidDel="00DD769A">
                <w:rPr>
                  <w:lang w:val="en-US"/>
                </w:rPr>
                <w:delText>4</w:delText>
              </w:r>
            </w:del>
            <w:ins w:id="5" w:author="Phan Vu Liem" w:date="2016-11-29T09:58:00Z">
              <w:r w:rsidR="00DD769A">
                <w:rPr>
                  <w:lang w:val="en-US"/>
                </w:rPr>
                <w:t>29</w:t>
              </w:r>
            </w:ins>
            <w:r w:rsidR="00205EEB">
              <w:rPr>
                <w:lang w:val="en-US"/>
              </w:rPr>
              <w:t>.11.2016</w:t>
            </w:r>
          </w:p>
        </w:tc>
        <w:tc>
          <w:tcPr>
            <w:tcW w:w="5882" w:type="dxa"/>
            <w:tcBorders>
              <w:left w:val="single" w:sz="6" w:space="0" w:color="auto"/>
              <w:right w:val="single" w:sz="6" w:space="0" w:color="auto"/>
            </w:tcBorders>
          </w:tcPr>
          <w:p w14:paraId="36557EA3" w14:textId="031B35C9" w:rsidR="002A377B" w:rsidRPr="00C17657" w:rsidRDefault="00EB03CB" w:rsidP="00F465B0">
            <w:pPr>
              <w:pStyle w:val="Cartouche"/>
              <w:tabs>
                <w:tab w:val="left" w:pos="1417"/>
              </w:tabs>
              <w:spacing w:before="60"/>
              <w:rPr>
                <w:lang w:val="en-US"/>
              </w:rPr>
            </w:pPr>
            <w:r>
              <w:rPr>
                <w:lang w:val="en-US"/>
              </w:rPr>
              <w:t>Imputation number:</w:t>
            </w:r>
            <w:r w:rsidR="00DC27E1">
              <w:rPr>
                <w:lang w:val="en-US"/>
              </w:rPr>
              <w:t xml:space="preserve"> </w:t>
            </w:r>
            <w:r w:rsidR="00B05A1E" w:rsidRPr="00205EEB">
              <w:rPr>
                <w:highlight w:val="yellow"/>
                <w:lang w:val="en-US"/>
              </w:rPr>
              <w:t>TODO</w:t>
            </w:r>
          </w:p>
        </w:tc>
      </w:tr>
      <w:tr w:rsidR="002A377B" w:rsidRPr="008D4279" w14:paraId="3E3645F1" w14:textId="77777777" w:rsidTr="00FA5E2A">
        <w:trPr>
          <w:cantSplit/>
        </w:trPr>
        <w:tc>
          <w:tcPr>
            <w:tcW w:w="3686" w:type="dxa"/>
            <w:tcBorders>
              <w:left w:val="single" w:sz="6" w:space="0" w:color="auto"/>
              <w:bottom w:val="single" w:sz="6" w:space="0" w:color="auto"/>
            </w:tcBorders>
          </w:tcPr>
          <w:p w14:paraId="4721BC97" w14:textId="08B7FD4E" w:rsidR="002A377B" w:rsidRPr="00C17657" w:rsidRDefault="00D91E79" w:rsidP="00517D50">
            <w:pPr>
              <w:spacing w:before="60"/>
              <w:rPr>
                <w:lang w:val="en-US"/>
              </w:rPr>
            </w:pPr>
            <w:bookmarkStart w:id="6" w:name="Classement"/>
            <w:bookmarkEnd w:id="6"/>
            <w:r w:rsidRPr="00C17657">
              <w:rPr>
                <w:lang w:val="en-US"/>
              </w:rPr>
              <w:t xml:space="preserve">Version: </w:t>
            </w:r>
            <w:r w:rsidRPr="00C17657">
              <w:rPr>
                <w:lang w:val="en-US"/>
              </w:rPr>
              <w:tab/>
            </w:r>
            <w:del w:id="7" w:author="Vo Huynh Anh Huy" w:date="2016-11-30T14:07:00Z">
              <w:r w:rsidR="00D6084E" w:rsidDel="00715692">
                <w:rPr>
                  <w:lang w:val="en-US"/>
                </w:rPr>
                <w:delText>0.</w:delText>
              </w:r>
              <w:r w:rsidR="00DC27E1" w:rsidDel="00715692">
                <w:rPr>
                  <w:lang w:val="en-US"/>
                </w:rPr>
                <w:delText>2</w:delText>
              </w:r>
            </w:del>
            <w:ins w:id="8" w:author="Vo Huynh Anh Huy" w:date="2016-11-30T14:07:00Z">
              <w:r w:rsidR="00715692">
                <w:rPr>
                  <w:lang w:val="en-US"/>
                </w:rPr>
                <w:t>1.</w:t>
              </w:r>
            </w:ins>
            <w:ins w:id="9" w:author="Tran Han Minh" w:date="2021-05-10T09:41:00Z">
              <w:r w:rsidR="001422E5">
                <w:rPr>
                  <w:lang w:val="en-US"/>
                </w:rPr>
                <w:t>1</w:t>
              </w:r>
            </w:ins>
            <w:bookmarkStart w:id="10" w:name="_GoBack"/>
            <w:bookmarkEnd w:id="10"/>
            <w:ins w:id="11" w:author="Vo Huynh Anh Huy" w:date="2016-11-30T14:07:00Z">
              <w:del w:id="12" w:author="Tran Han Minh" w:date="2021-05-10T09:41:00Z">
                <w:r w:rsidR="00715692" w:rsidDel="001422E5">
                  <w:rPr>
                    <w:lang w:val="en-US"/>
                  </w:rPr>
                  <w:delText>0</w:delText>
                </w:r>
              </w:del>
            </w:ins>
          </w:p>
        </w:tc>
        <w:tc>
          <w:tcPr>
            <w:tcW w:w="5882" w:type="dxa"/>
            <w:tcBorders>
              <w:left w:val="single" w:sz="6" w:space="0" w:color="auto"/>
              <w:bottom w:val="single" w:sz="6" w:space="0" w:color="auto"/>
              <w:right w:val="single" w:sz="6" w:space="0" w:color="auto"/>
            </w:tcBorders>
          </w:tcPr>
          <w:p w14:paraId="744CB7DB" w14:textId="2C5084B6" w:rsidR="00B2524E" w:rsidRPr="00C17657" w:rsidRDefault="00513730">
            <w:pPr>
              <w:pStyle w:val="Cartouche"/>
              <w:tabs>
                <w:tab w:val="left" w:pos="1417"/>
              </w:tabs>
              <w:spacing w:before="60"/>
              <w:rPr>
                <w:lang w:val="en-US"/>
              </w:rPr>
            </w:pPr>
            <w:r>
              <w:rPr>
                <w:lang w:val="en-US"/>
              </w:rPr>
              <w:t>Total scheduled time:</w:t>
            </w:r>
            <w:r w:rsidR="00AD672B">
              <w:rPr>
                <w:lang w:val="en-US"/>
              </w:rPr>
              <w:t xml:space="preserve"> </w:t>
            </w:r>
            <w:del w:id="13" w:author="Phan Vu Liem" w:date="2016-11-29T10:01:00Z">
              <w:r w:rsidR="003F7324" w:rsidDel="006756A5">
                <w:rPr>
                  <w:lang w:val="en-US"/>
                </w:rPr>
                <w:delText>4</w:delText>
              </w:r>
              <w:r w:rsidR="003141A9" w:rsidDel="006756A5">
                <w:rPr>
                  <w:lang w:val="en-US"/>
                </w:rPr>
                <w:delText>4</w:delText>
              </w:r>
              <w:r w:rsidR="00AD672B" w:rsidDel="006756A5">
                <w:rPr>
                  <w:lang w:val="en-US"/>
                </w:rPr>
                <w:delText>h</w:delText>
              </w:r>
            </w:del>
            <w:ins w:id="14" w:author="Phan Vu Liem" w:date="2016-11-29T14:11:00Z">
              <w:r w:rsidR="006A7928">
                <w:rPr>
                  <w:lang w:val="en-US"/>
                </w:rPr>
                <w:t>4</w:t>
              </w:r>
              <w:del w:id="15" w:author="Vo Huynh Anh Huy" w:date="2016-11-30T15:05:00Z">
                <w:r w:rsidR="006A7928" w:rsidDel="00A0716B">
                  <w:rPr>
                    <w:lang w:val="en-US"/>
                  </w:rPr>
                  <w:delText>8</w:delText>
                </w:r>
              </w:del>
            </w:ins>
            <w:ins w:id="16" w:author="Vo Huynh Anh Huy" w:date="2016-11-30T15:05:00Z">
              <w:r w:rsidR="00A0716B">
                <w:rPr>
                  <w:lang w:val="en-US"/>
                </w:rPr>
                <w:t>5</w:t>
              </w:r>
            </w:ins>
            <w:ins w:id="17" w:author="Phan Vu Liem" w:date="2016-11-29T10:01:00Z">
              <w:r w:rsidR="006756A5">
                <w:rPr>
                  <w:lang w:val="en-US"/>
                </w:rPr>
                <w:t>h</w:t>
              </w:r>
            </w:ins>
            <w:r w:rsidR="00B2524E">
              <w:rPr>
                <w:lang w:val="en-US"/>
              </w:rPr>
              <w:br/>
              <w:t>Total scheduled time for Coach: 2h</w:t>
            </w:r>
            <w:r w:rsidR="00B2524E">
              <w:rPr>
                <w:lang w:val="en-US"/>
              </w:rPr>
              <w:br/>
              <w:t>Total scheduled time for Expert: 1h</w:t>
            </w:r>
          </w:p>
        </w:tc>
      </w:tr>
    </w:tbl>
    <w:p w14:paraId="7E4F364A" w14:textId="4A538F7A" w:rsidR="002A377B" w:rsidRPr="006C54CA" w:rsidRDefault="00473204">
      <w:pPr>
        <w:pStyle w:val="titre"/>
        <w:rPr>
          <w:lang w:val="en-US"/>
        </w:rPr>
      </w:pPr>
      <w:bookmarkStart w:id="18" w:name="Titre"/>
      <w:bookmarkEnd w:id="18"/>
      <w:commentRangeStart w:id="19"/>
      <w:r>
        <w:rPr>
          <w:lang w:val="en-US"/>
        </w:rPr>
        <w:t>Self-Training</w:t>
      </w:r>
      <w:commentRangeEnd w:id="19"/>
      <w:r w:rsidR="009E51A6">
        <w:rPr>
          <w:rStyle w:val="CommentReference"/>
          <w:b w:val="0"/>
          <w:u w:val="none"/>
        </w:rPr>
        <w:commentReference w:id="19"/>
      </w:r>
      <w:r w:rsidR="00D06C0F">
        <w:rPr>
          <w:lang w:val="en-US"/>
        </w:rPr>
        <w:t xml:space="preserve"> for </w:t>
      </w:r>
      <w:r w:rsidR="00B260B6">
        <w:rPr>
          <w:lang w:val="en-US"/>
        </w:rPr>
        <w:t>Spring Batch</w:t>
      </w:r>
    </w:p>
    <w:p w14:paraId="3FE2A92C" w14:textId="77777777" w:rsidR="002A377B" w:rsidRPr="006C54CA" w:rsidRDefault="006C54CA" w:rsidP="006C54CA">
      <w:pPr>
        <w:rPr>
          <w:b/>
          <w:lang w:val="en-US"/>
        </w:rPr>
      </w:pPr>
      <w:bookmarkStart w:id="20" w:name="Table"/>
      <w:bookmarkEnd w:id="20"/>
      <w:r w:rsidRPr="006C54CA">
        <w:rPr>
          <w:b/>
          <w:lang w:val="en-US"/>
        </w:rPr>
        <w:t>Table of contents</w:t>
      </w:r>
    </w:p>
    <w:p w14:paraId="3CC94269" w14:textId="77777777" w:rsidR="00856410" w:rsidRDefault="006C54CA">
      <w:pPr>
        <w:pStyle w:val="TOC1"/>
        <w:rPr>
          <w:rFonts w:asciiTheme="minorHAnsi" w:eastAsiaTheme="minorEastAsia" w:hAnsiTheme="minorHAnsi" w:cstheme="minorBidi"/>
          <w:b w:val="0"/>
          <w:noProof/>
          <w:szCs w:val="22"/>
          <w:lang w:val="en-US"/>
        </w:rPr>
      </w:pPr>
      <w:r>
        <w:fldChar w:fldCharType="begin"/>
      </w:r>
      <w:r w:rsidRPr="006C54CA">
        <w:rPr>
          <w:lang w:val="en-US"/>
        </w:rPr>
        <w:instrText xml:space="preserve"> TOC \o "1-4" \u \t "Titre Annexes;1;Titre_romain;1" </w:instrText>
      </w:r>
      <w:r>
        <w:fldChar w:fldCharType="separate"/>
      </w:r>
      <w:r w:rsidR="00856410" w:rsidRPr="00D16CA6">
        <w:rPr>
          <w:noProof/>
          <w:lang w:val="en-US"/>
        </w:rPr>
        <w:t>1.</w:t>
      </w:r>
      <w:r w:rsidR="00856410">
        <w:rPr>
          <w:rFonts w:asciiTheme="minorHAnsi" w:eastAsiaTheme="minorEastAsia" w:hAnsiTheme="minorHAnsi" w:cstheme="minorBidi"/>
          <w:b w:val="0"/>
          <w:noProof/>
          <w:szCs w:val="22"/>
          <w:lang w:val="en-US"/>
        </w:rPr>
        <w:tab/>
      </w:r>
      <w:r w:rsidR="00856410" w:rsidRPr="00D16CA6">
        <w:rPr>
          <w:noProof/>
          <w:lang w:val="en-US"/>
        </w:rPr>
        <w:t>Introduction</w:t>
      </w:r>
      <w:r w:rsidR="00856410" w:rsidRPr="00856410">
        <w:rPr>
          <w:noProof/>
          <w:lang w:val="en-US"/>
        </w:rPr>
        <w:tab/>
      </w:r>
      <w:r w:rsidR="00856410">
        <w:rPr>
          <w:noProof/>
        </w:rPr>
        <w:fldChar w:fldCharType="begin"/>
      </w:r>
      <w:r w:rsidR="00856410" w:rsidRPr="00856410">
        <w:rPr>
          <w:noProof/>
          <w:lang w:val="en-US"/>
        </w:rPr>
        <w:instrText xml:space="preserve"> PAGEREF _Toc468099874 \h </w:instrText>
      </w:r>
      <w:r w:rsidR="00856410">
        <w:rPr>
          <w:noProof/>
        </w:rPr>
      </w:r>
      <w:r w:rsidR="00856410">
        <w:rPr>
          <w:noProof/>
        </w:rPr>
        <w:fldChar w:fldCharType="separate"/>
      </w:r>
      <w:r w:rsidR="00856410" w:rsidRPr="00856410">
        <w:rPr>
          <w:noProof/>
          <w:lang w:val="en-US"/>
        </w:rPr>
        <w:t>1</w:t>
      </w:r>
      <w:r w:rsidR="00856410">
        <w:rPr>
          <w:noProof/>
        </w:rPr>
        <w:fldChar w:fldCharType="end"/>
      </w:r>
    </w:p>
    <w:p w14:paraId="10057889" w14:textId="77777777" w:rsidR="00856410" w:rsidRDefault="00856410">
      <w:pPr>
        <w:pStyle w:val="TOC1"/>
        <w:rPr>
          <w:rFonts w:asciiTheme="minorHAnsi" w:eastAsiaTheme="minorEastAsia" w:hAnsiTheme="minorHAnsi" w:cstheme="minorBidi"/>
          <w:b w:val="0"/>
          <w:noProof/>
          <w:szCs w:val="22"/>
          <w:lang w:val="en-US"/>
        </w:rPr>
      </w:pPr>
      <w:r w:rsidRPr="00D16CA6">
        <w:rPr>
          <w:noProof/>
          <w:lang w:val="en-US"/>
        </w:rPr>
        <w:t>2.</w:t>
      </w:r>
      <w:r>
        <w:rPr>
          <w:rFonts w:asciiTheme="minorHAnsi" w:eastAsiaTheme="minorEastAsia" w:hAnsiTheme="minorHAnsi" w:cstheme="minorBidi"/>
          <w:b w:val="0"/>
          <w:noProof/>
          <w:szCs w:val="22"/>
          <w:lang w:val="en-US"/>
        </w:rPr>
        <w:tab/>
      </w:r>
      <w:r w:rsidRPr="00D16CA6">
        <w:rPr>
          <w:noProof/>
          <w:lang w:val="en-US"/>
        </w:rPr>
        <w:t>Prerequisites</w:t>
      </w:r>
      <w:r w:rsidRPr="00856410">
        <w:rPr>
          <w:noProof/>
          <w:lang w:val="en-US"/>
        </w:rPr>
        <w:tab/>
      </w:r>
      <w:r>
        <w:rPr>
          <w:noProof/>
        </w:rPr>
        <w:fldChar w:fldCharType="begin"/>
      </w:r>
      <w:r w:rsidRPr="00856410">
        <w:rPr>
          <w:noProof/>
          <w:lang w:val="en-US"/>
        </w:rPr>
        <w:instrText xml:space="preserve"> PAGEREF _Toc468099875 \h </w:instrText>
      </w:r>
      <w:r>
        <w:rPr>
          <w:noProof/>
        </w:rPr>
      </w:r>
      <w:r>
        <w:rPr>
          <w:noProof/>
        </w:rPr>
        <w:fldChar w:fldCharType="separate"/>
      </w:r>
      <w:r w:rsidRPr="00856410">
        <w:rPr>
          <w:noProof/>
          <w:lang w:val="en-US"/>
        </w:rPr>
        <w:t>1</w:t>
      </w:r>
      <w:r>
        <w:rPr>
          <w:noProof/>
        </w:rPr>
        <w:fldChar w:fldCharType="end"/>
      </w:r>
    </w:p>
    <w:p w14:paraId="3CEDD0B3" w14:textId="77777777" w:rsidR="00856410" w:rsidRDefault="00856410">
      <w:pPr>
        <w:pStyle w:val="TOC1"/>
        <w:rPr>
          <w:rFonts w:asciiTheme="minorHAnsi" w:eastAsiaTheme="minorEastAsia" w:hAnsiTheme="minorHAnsi" w:cstheme="minorBidi"/>
          <w:b w:val="0"/>
          <w:noProof/>
          <w:szCs w:val="22"/>
          <w:lang w:val="en-US"/>
        </w:rPr>
      </w:pPr>
      <w:r w:rsidRPr="00D16CA6">
        <w:rPr>
          <w:noProof/>
          <w:lang w:val="en-US"/>
        </w:rPr>
        <w:t>3.</w:t>
      </w:r>
      <w:r>
        <w:rPr>
          <w:rFonts w:asciiTheme="minorHAnsi" w:eastAsiaTheme="minorEastAsia" w:hAnsiTheme="minorHAnsi" w:cstheme="minorBidi"/>
          <w:b w:val="0"/>
          <w:noProof/>
          <w:szCs w:val="22"/>
          <w:lang w:val="en-US"/>
        </w:rPr>
        <w:tab/>
      </w:r>
      <w:r w:rsidRPr="00D16CA6">
        <w:rPr>
          <w:noProof/>
          <w:lang w:val="en-US"/>
        </w:rPr>
        <w:t>References</w:t>
      </w:r>
      <w:r w:rsidRPr="00856410">
        <w:rPr>
          <w:noProof/>
          <w:lang w:val="en-US"/>
        </w:rPr>
        <w:tab/>
      </w:r>
      <w:r>
        <w:rPr>
          <w:noProof/>
        </w:rPr>
        <w:fldChar w:fldCharType="begin"/>
      </w:r>
      <w:r w:rsidRPr="00856410">
        <w:rPr>
          <w:noProof/>
          <w:lang w:val="en-US"/>
        </w:rPr>
        <w:instrText xml:space="preserve"> PAGEREF _Toc468099876 \h </w:instrText>
      </w:r>
      <w:r>
        <w:rPr>
          <w:noProof/>
        </w:rPr>
      </w:r>
      <w:r>
        <w:rPr>
          <w:noProof/>
        </w:rPr>
        <w:fldChar w:fldCharType="separate"/>
      </w:r>
      <w:r w:rsidRPr="00856410">
        <w:rPr>
          <w:noProof/>
          <w:lang w:val="en-US"/>
        </w:rPr>
        <w:t>2</w:t>
      </w:r>
      <w:r>
        <w:rPr>
          <w:noProof/>
        </w:rPr>
        <w:fldChar w:fldCharType="end"/>
      </w:r>
    </w:p>
    <w:p w14:paraId="0A6C2DF6" w14:textId="77777777" w:rsidR="00856410" w:rsidRDefault="00856410">
      <w:pPr>
        <w:pStyle w:val="TOC1"/>
        <w:rPr>
          <w:rFonts w:asciiTheme="minorHAnsi" w:eastAsiaTheme="minorEastAsia" w:hAnsiTheme="minorHAnsi" w:cstheme="minorBidi"/>
          <w:b w:val="0"/>
          <w:noProof/>
          <w:szCs w:val="22"/>
          <w:lang w:val="en-US"/>
        </w:rPr>
      </w:pPr>
      <w:r w:rsidRPr="00D16CA6">
        <w:rPr>
          <w:noProof/>
          <w:lang w:val="en-US"/>
        </w:rPr>
        <w:t>4.</w:t>
      </w:r>
      <w:r>
        <w:rPr>
          <w:rFonts w:asciiTheme="minorHAnsi" w:eastAsiaTheme="minorEastAsia" w:hAnsiTheme="minorHAnsi" w:cstheme="minorBidi"/>
          <w:b w:val="0"/>
          <w:noProof/>
          <w:szCs w:val="22"/>
          <w:lang w:val="en-US"/>
        </w:rPr>
        <w:tab/>
      </w:r>
      <w:r w:rsidRPr="00D16CA6">
        <w:rPr>
          <w:noProof/>
          <w:lang w:val="en-US"/>
        </w:rPr>
        <w:t>Training plan</w:t>
      </w:r>
      <w:r w:rsidRPr="00856410">
        <w:rPr>
          <w:noProof/>
          <w:lang w:val="en-US"/>
        </w:rPr>
        <w:tab/>
      </w:r>
      <w:r>
        <w:rPr>
          <w:noProof/>
        </w:rPr>
        <w:fldChar w:fldCharType="begin"/>
      </w:r>
      <w:r w:rsidRPr="00856410">
        <w:rPr>
          <w:noProof/>
          <w:lang w:val="en-US"/>
        </w:rPr>
        <w:instrText xml:space="preserve"> PAGEREF _Toc468099877 \h </w:instrText>
      </w:r>
      <w:r>
        <w:rPr>
          <w:noProof/>
        </w:rPr>
      </w:r>
      <w:r>
        <w:rPr>
          <w:noProof/>
        </w:rPr>
        <w:fldChar w:fldCharType="separate"/>
      </w:r>
      <w:r w:rsidRPr="00856410">
        <w:rPr>
          <w:noProof/>
          <w:lang w:val="en-US"/>
        </w:rPr>
        <w:t>3</w:t>
      </w:r>
      <w:r>
        <w:rPr>
          <w:noProof/>
        </w:rPr>
        <w:fldChar w:fldCharType="end"/>
      </w:r>
    </w:p>
    <w:p w14:paraId="697CEDF4" w14:textId="77777777" w:rsidR="002A377B" w:rsidRPr="009D2715" w:rsidRDefault="006C54CA">
      <w:pPr>
        <w:rPr>
          <w:lang w:val="en-US"/>
        </w:rPr>
      </w:pPr>
      <w:r>
        <w:fldChar w:fldCharType="end"/>
      </w:r>
    </w:p>
    <w:p w14:paraId="78C1A39F" w14:textId="77777777" w:rsidR="006C54CA" w:rsidRPr="00545350" w:rsidRDefault="003D7495">
      <w:pPr>
        <w:pStyle w:val="Heading1"/>
        <w:rPr>
          <w:lang w:val="en-US"/>
        </w:rPr>
      </w:pPr>
      <w:bookmarkStart w:id="21" w:name="_Toc468099874"/>
      <w:r>
        <w:rPr>
          <w:lang w:val="en-US"/>
        </w:rPr>
        <w:t>Introduction</w:t>
      </w:r>
      <w:bookmarkEnd w:id="21"/>
    </w:p>
    <w:p w14:paraId="4E9F646B" w14:textId="77777777" w:rsidR="005D1DC3" w:rsidRPr="005D1DC3" w:rsidRDefault="005D1DC3" w:rsidP="005D1DC3">
      <w:pPr>
        <w:pStyle w:val="texte"/>
        <w:rPr>
          <w:lang w:val="en-US"/>
        </w:rPr>
      </w:pPr>
      <w:r w:rsidRPr="005D1DC3">
        <w:rPr>
          <w:lang w:val="en-US"/>
        </w:rPr>
        <w:t xml:space="preserve">Many applications within the enterprise domain require bulk processing to perform business operations in mission critical environments. These business operations include automated, complex processing of large volumes of information that </w:t>
      </w:r>
      <w:proofErr w:type="gramStart"/>
      <w:r w:rsidRPr="005D1DC3">
        <w:rPr>
          <w:lang w:val="en-US"/>
        </w:rPr>
        <w:t>is most efficiently processed</w:t>
      </w:r>
      <w:proofErr w:type="gramEnd"/>
      <w:r w:rsidRPr="005D1DC3">
        <w:rPr>
          <w:lang w:val="en-US"/>
        </w:rPr>
        <w:t xml:space="preserve"> without user interaction. </w:t>
      </w:r>
      <w:proofErr w:type="gramStart"/>
      <w:r w:rsidRPr="005D1DC3">
        <w:rPr>
          <w:lang w:val="en-US"/>
        </w:rPr>
        <w:t>These operations typically include time based events (e.g. month-end calculations, notices or correspondence), periodic application of complex business rules processed repetitively across very large data sets (e.g. Insurance benefit determination or rate adjustments), or the integration of information that is received from internal and external systems that typically requires formatting, validation and processing in a transactional manner into the system of record.</w:t>
      </w:r>
      <w:proofErr w:type="gramEnd"/>
      <w:r w:rsidRPr="005D1DC3">
        <w:rPr>
          <w:lang w:val="en-US"/>
        </w:rPr>
        <w:t xml:space="preserve"> Batch processing </w:t>
      </w:r>
      <w:proofErr w:type="gramStart"/>
      <w:r w:rsidRPr="005D1DC3">
        <w:rPr>
          <w:lang w:val="en-US"/>
        </w:rPr>
        <w:t>is used</w:t>
      </w:r>
      <w:proofErr w:type="gramEnd"/>
      <w:r w:rsidRPr="005D1DC3">
        <w:rPr>
          <w:lang w:val="en-US"/>
        </w:rPr>
        <w:t xml:space="preserve"> to process billions of transactions every day for enterprises.</w:t>
      </w:r>
    </w:p>
    <w:p w14:paraId="4CF89C3F" w14:textId="77777777" w:rsidR="005D1DC3" w:rsidRDefault="005D1DC3" w:rsidP="005D1DC3">
      <w:pPr>
        <w:pStyle w:val="texte"/>
        <w:rPr>
          <w:lang w:val="en-US"/>
        </w:rPr>
      </w:pPr>
      <w:r w:rsidRPr="005D1DC3">
        <w:rPr>
          <w:lang w:val="en-US"/>
        </w:rPr>
        <w:t>Spring Batch is a lightweight, comprehensive batch framework designed to enable the development of robust batch applications vital for the daily operations of enterprise systems. Spring Batch builds upon the productivity, POJO-based development approach, and general ease of use capabilities people have come to know from the Spring Framework, while making it easy for developers to access and leverage more advance enterprise services when necessary.</w:t>
      </w:r>
    </w:p>
    <w:p w14:paraId="09F32BDD" w14:textId="5E13993C" w:rsidR="00B876C8" w:rsidRDefault="00CA2125" w:rsidP="003E6496">
      <w:pPr>
        <w:pStyle w:val="texte"/>
        <w:rPr>
          <w:lang w:val="en-US"/>
        </w:rPr>
      </w:pPr>
      <w:r>
        <w:rPr>
          <w:lang w:val="en-US"/>
        </w:rPr>
        <w:t>The purpose of this training is</w:t>
      </w:r>
      <w:r w:rsidR="00BF7799">
        <w:rPr>
          <w:lang w:val="en-US"/>
        </w:rPr>
        <w:t xml:space="preserve"> to</w:t>
      </w:r>
      <w:r>
        <w:rPr>
          <w:lang w:val="en-US"/>
        </w:rPr>
        <w:t xml:space="preserve"> give the trainee</w:t>
      </w:r>
      <w:r w:rsidR="003E6496">
        <w:rPr>
          <w:lang w:val="en-US"/>
        </w:rPr>
        <w:t xml:space="preserve"> the</w:t>
      </w:r>
      <w:r>
        <w:rPr>
          <w:lang w:val="en-US"/>
        </w:rPr>
        <w:t xml:space="preserve"> basic knowledge of Spring Batch</w:t>
      </w:r>
      <w:r w:rsidR="003E6496">
        <w:rPr>
          <w:lang w:val="en-US"/>
        </w:rPr>
        <w:t>. After the training</w:t>
      </w:r>
      <w:r>
        <w:rPr>
          <w:lang w:val="en-US"/>
        </w:rPr>
        <w:t>, trainee should be able to work on real project</w:t>
      </w:r>
      <w:r w:rsidR="003E6496">
        <w:rPr>
          <w:lang w:val="en-US"/>
        </w:rPr>
        <w:t>s</w:t>
      </w:r>
      <w:r>
        <w:rPr>
          <w:lang w:val="en-US"/>
        </w:rPr>
        <w:t xml:space="preserve"> which using Spring Batch as batch implementation.</w:t>
      </w:r>
    </w:p>
    <w:p w14:paraId="50E6764E" w14:textId="77777777" w:rsidR="009D2715" w:rsidRDefault="009D2715" w:rsidP="00F7023C">
      <w:pPr>
        <w:pStyle w:val="Heading1"/>
        <w:rPr>
          <w:lang w:val="en-US"/>
        </w:rPr>
      </w:pPr>
      <w:bookmarkStart w:id="22" w:name="_Toc468099875"/>
      <w:commentRangeStart w:id="23"/>
      <w:r>
        <w:rPr>
          <w:lang w:val="en-US"/>
        </w:rPr>
        <w:t>Prerequisites</w:t>
      </w:r>
      <w:commentRangeEnd w:id="23"/>
      <w:r w:rsidR="009E51A6">
        <w:rPr>
          <w:rStyle w:val="CommentReference"/>
          <w:b w:val="0"/>
        </w:rPr>
        <w:commentReference w:id="23"/>
      </w:r>
      <w:bookmarkEnd w:id="22"/>
    </w:p>
    <w:p w14:paraId="345570F1" w14:textId="4D3E72F7" w:rsidR="00B876C8" w:rsidRDefault="001D3EE0" w:rsidP="00B876C8">
      <w:pPr>
        <w:pStyle w:val="texte"/>
        <w:rPr>
          <w:lang w:val="en-US"/>
        </w:rPr>
      </w:pPr>
      <w:r>
        <w:rPr>
          <w:lang w:val="en-US"/>
        </w:rPr>
        <w:t>Basic Java programming</w:t>
      </w:r>
    </w:p>
    <w:p w14:paraId="7B3EECD7" w14:textId="3810ED7D" w:rsidR="008F3AD6" w:rsidRDefault="008F3AD6" w:rsidP="00B876C8">
      <w:pPr>
        <w:pStyle w:val="texte"/>
        <w:rPr>
          <w:lang w:val="en-US"/>
        </w:rPr>
      </w:pPr>
      <w:r>
        <w:rPr>
          <w:lang w:val="en-US"/>
        </w:rPr>
        <w:t>Spring framework basic knowledge</w:t>
      </w:r>
    </w:p>
    <w:p w14:paraId="4AF39DBC" w14:textId="7EF711E8" w:rsidR="00EB043B" w:rsidRDefault="00EB043B" w:rsidP="00B876C8">
      <w:pPr>
        <w:pStyle w:val="texte"/>
        <w:rPr>
          <w:lang w:val="en-US"/>
        </w:rPr>
      </w:pPr>
      <w:r>
        <w:rPr>
          <w:lang w:val="en-US"/>
        </w:rPr>
        <w:t>JDBC knowledge</w:t>
      </w:r>
    </w:p>
    <w:p w14:paraId="144B3B7F" w14:textId="2B598291" w:rsidR="00A65489" w:rsidRDefault="00F20EDF" w:rsidP="00A65489">
      <w:pPr>
        <w:pStyle w:val="texte"/>
        <w:rPr>
          <w:lang w:val="en-US"/>
        </w:rPr>
      </w:pPr>
      <w:r>
        <w:rPr>
          <w:lang w:val="en-US"/>
        </w:rPr>
        <w:t>Maven basic knowledge</w:t>
      </w:r>
    </w:p>
    <w:p w14:paraId="31085100" w14:textId="27184917" w:rsidR="00753D55" w:rsidRDefault="00753D55" w:rsidP="00A65489">
      <w:pPr>
        <w:pStyle w:val="texte"/>
        <w:rPr>
          <w:lang w:val="en-US"/>
        </w:rPr>
      </w:pPr>
      <w:r>
        <w:rPr>
          <w:lang w:val="en-US"/>
        </w:rPr>
        <w:lastRenderedPageBreak/>
        <w:t>File processing in Java</w:t>
      </w:r>
    </w:p>
    <w:p w14:paraId="1A0D4403" w14:textId="2536381A" w:rsidR="00A65489" w:rsidRDefault="00A65489" w:rsidP="00A65489">
      <w:pPr>
        <w:pStyle w:val="texte"/>
        <w:rPr>
          <w:lang w:val="en-US"/>
        </w:rPr>
      </w:pPr>
      <w:r>
        <w:rPr>
          <w:lang w:val="en-US"/>
        </w:rPr>
        <w:t>Environment:</w:t>
      </w:r>
    </w:p>
    <w:p w14:paraId="09F6EE6D" w14:textId="2D309547" w:rsidR="00A65489" w:rsidRDefault="00A65489" w:rsidP="00A65489">
      <w:pPr>
        <w:pStyle w:val="texte"/>
        <w:numPr>
          <w:ilvl w:val="0"/>
          <w:numId w:val="21"/>
        </w:numPr>
        <w:rPr>
          <w:ins w:id="24" w:author="Tran Han Minh" w:date="2021-05-10T09:22:00Z"/>
          <w:lang w:val="en-US"/>
        </w:rPr>
      </w:pPr>
      <w:commentRangeStart w:id="25"/>
      <w:r>
        <w:rPr>
          <w:lang w:val="en-US"/>
        </w:rPr>
        <w:t>JDK 1.</w:t>
      </w:r>
      <w:commentRangeEnd w:id="25"/>
      <w:r w:rsidR="005723C3">
        <w:rPr>
          <w:rStyle w:val="CommentReference"/>
        </w:rPr>
        <w:commentReference w:id="25"/>
      </w:r>
      <w:ins w:id="26" w:author="Vo Huynh Anh Huy" w:date="2016-11-30T14:00:00Z">
        <w:r w:rsidR="00C70EA1">
          <w:rPr>
            <w:lang w:val="en-US"/>
          </w:rPr>
          <w:t>8</w:t>
        </w:r>
      </w:ins>
      <w:del w:id="27" w:author="Phan Vu Liem" w:date="2016-11-29T14:06:00Z">
        <w:r w:rsidDel="009B0CD3">
          <w:rPr>
            <w:lang w:val="en-US"/>
          </w:rPr>
          <w:delText>8</w:delText>
        </w:r>
      </w:del>
    </w:p>
    <w:p w14:paraId="3BDB8BC0" w14:textId="1951A211" w:rsidR="00523179" w:rsidDel="00523179" w:rsidRDefault="00523179" w:rsidP="00523179">
      <w:pPr>
        <w:pStyle w:val="texte"/>
        <w:numPr>
          <w:ilvl w:val="0"/>
          <w:numId w:val="21"/>
        </w:numPr>
        <w:rPr>
          <w:del w:id="28" w:author="Tran Han Minh" w:date="2021-05-10T09:22:00Z"/>
          <w:lang w:val="en-US"/>
        </w:rPr>
        <w:pPrChange w:id="29" w:author="Tran Han Minh" w:date="2021-05-10T09:22:00Z">
          <w:pPr>
            <w:pStyle w:val="texte"/>
            <w:numPr>
              <w:numId w:val="21"/>
            </w:numPr>
            <w:ind w:left="1571" w:hanging="360"/>
          </w:pPr>
        </w:pPrChange>
      </w:pPr>
      <w:ins w:id="30" w:author="Tran Han Minh" w:date="2021-05-10T09:22:00Z">
        <w:r>
          <w:rPr>
            <w:lang w:val="en-US"/>
          </w:rPr>
          <w:t>IntelliJ</w:t>
        </w:r>
      </w:ins>
    </w:p>
    <w:commentRangeStart w:id="31"/>
    <w:p w14:paraId="071DB74A" w14:textId="1C885ACF" w:rsidR="00A65489" w:rsidRPr="00A65489" w:rsidRDefault="009508FF" w:rsidP="00523179">
      <w:pPr>
        <w:pStyle w:val="texte"/>
        <w:numPr>
          <w:ilvl w:val="0"/>
          <w:numId w:val="21"/>
        </w:numPr>
        <w:rPr>
          <w:lang w:val="en-US"/>
        </w:rPr>
        <w:pPrChange w:id="32" w:author="Tran Han Minh" w:date="2021-05-10T09:22:00Z">
          <w:pPr>
            <w:pStyle w:val="texte"/>
            <w:numPr>
              <w:numId w:val="21"/>
            </w:numPr>
            <w:ind w:left="1571" w:hanging="360"/>
          </w:pPr>
        </w:pPrChange>
      </w:pPr>
      <w:del w:id="33" w:author="Tran Han Minh" w:date="2021-05-10T09:22:00Z">
        <w:r w:rsidDel="00523179">
          <w:fldChar w:fldCharType="begin"/>
        </w:r>
        <w:r w:rsidRPr="00C70EA1" w:rsidDel="00523179">
          <w:rPr>
            <w:lang w:val="en-US"/>
            <w:rPrChange w:id="34" w:author="Vo Huynh Anh Huy" w:date="2016-11-30T14:00:00Z">
              <w:rPr/>
            </w:rPrChange>
          </w:rPr>
          <w:delInstrText xml:space="preserve"> HYPERLINK "http://www.eclipse.org/downloads/packages/eclipse-ide-java-ee-developers/neon1a" </w:delInstrText>
        </w:r>
        <w:r w:rsidDel="00523179">
          <w:fldChar w:fldCharType="separate"/>
        </w:r>
        <w:r w:rsidR="00A65489" w:rsidRPr="00A65489" w:rsidDel="00523179">
          <w:rPr>
            <w:rStyle w:val="Hyperlink"/>
            <w:lang w:val="en-US"/>
          </w:rPr>
          <w:delText>Eclipse Neon</w:delText>
        </w:r>
        <w:r w:rsidDel="00523179">
          <w:rPr>
            <w:rStyle w:val="Hyperlink"/>
            <w:lang w:val="en-US"/>
          </w:rPr>
          <w:fldChar w:fldCharType="end"/>
        </w:r>
      </w:del>
      <w:ins w:id="35" w:author="Vo Huynh Anh Huy" w:date="2016-11-30T14:02:00Z">
        <w:del w:id="36" w:author="Tran Han Minh" w:date="2021-05-10T09:22:00Z">
          <w:r w:rsidR="003F2D4F" w:rsidDel="00523179">
            <w:rPr>
              <w:lang w:val="en-US"/>
            </w:rPr>
            <w:delText xml:space="preserve">: </w:delText>
          </w:r>
        </w:del>
      </w:ins>
      <w:del w:id="37" w:author="Tran Han Minh" w:date="2021-05-10T09:22:00Z">
        <w:r w:rsidR="00A65489" w:rsidRPr="00B5193C" w:rsidDel="00523179">
          <w:rPr>
            <w:b/>
            <w:lang w:val="en-US"/>
            <w:rPrChange w:id="38" w:author="Vo Huynh Anh Huy" w:date="2016-11-30T14:06:00Z">
              <w:rPr>
                <w:lang w:val="en-US"/>
              </w:rPr>
            </w:rPrChange>
          </w:rPr>
          <w:delText xml:space="preserve"> </w:delText>
        </w:r>
      </w:del>
      <w:ins w:id="39" w:author="Vo Huynh Anh Huy" w:date="2016-11-30T14:02:00Z">
        <w:del w:id="40" w:author="Tran Han Minh" w:date="2021-05-10T09:22:00Z">
          <w:r w:rsidR="003F2D4F" w:rsidRPr="00B5193C" w:rsidDel="00523179">
            <w:rPr>
              <w:b/>
              <w:lang w:val="en-US"/>
              <w:rPrChange w:id="41" w:author="Vo Huynh Anh Huy" w:date="2016-11-30T14:06:00Z">
                <w:rPr>
                  <w:lang w:val="en-US"/>
                </w:rPr>
              </w:rPrChange>
            </w:rPr>
            <w:delText>Java EE Developers</w:delText>
          </w:r>
        </w:del>
      </w:ins>
      <w:ins w:id="42" w:author="Vo Huynh Anh Huy" w:date="2016-11-30T14:04:00Z">
        <w:del w:id="43" w:author="Tran Han Minh" w:date="2021-05-10T09:22:00Z">
          <w:r w:rsidR="00B5193C" w:rsidDel="00523179">
            <w:rPr>
              <w:lang w:val="en-US"/>
            </w:rPr>
            <w:delText xml:space="preserve"> package</w:delText>
          </w:r>
        </w:del>
      </w:ins>
      <w:ins w:id="44" w:author="Vo Huynh Anh Huy" w:date="2016-11-30T14:05:00Z">
        <w:del w:id="45" w:author="Tran Han Minh" w:date="2021-05-10T09:22:00Z">
          <w:r w:rsidR="00B5193C" w:rsidDel="00523179">
            <w:rPr>
              <w:lang w:val="en-US"/>
            </w:rPr>
            <w:delText>.</w:delText>
          </w:r>
        </w:del>
      </w:ins>
      <w:ins w:id="46" w:author="Vo Huynh Anh Huy" w:date="2016-11-30T14:02:00Z">
        <w:del w:id="47" w:author="Tran Han Minh" w:date="2021-05-10T09:22:00Z">
          <w:r w:rsidR="003F2D4F" w:rsidRPr="003F2D4F" w:rsidDel="00523179">
            <w:rPr>
              <w:lang w:val="en-US"/>
            </w:rPr>
            <w:delText xml:space="preserve"> </w:delText>
          </w:r>
        </w:del>
      </w:ins>
      <w:ins w:id="48" w:author="Vo Huynh Anh Huy" w:date="2016-11-30T14:06:00Z">
        <w:del w:id="49" w:author="Tran Han Minh" w:date="2021-05-10T09:22:00Z">
          <w:r w:rsidR="00B5193C" w:rsidDel="00523179">
            <w:rPr>
              <w:lang w:val="en-US"/>
            </w:rPr>
            <w:br/>
            <w:delText>(</w:delText>
          </w:r>
        </w:del>
      </w:ins>
      <w:del w:id="50" w:author="Tran Han Minh" w:date="2021-05-10T09:22:00Z">
        <w:r w:rsidR="0092286A" w:rsidDel="00523179">
          <w:rPr>
            <w:lang w:val="en-US"/>
          </w:rPr>
          <w:delText>(include Maven</w:delText>
        </w:r>
      </w:del>
      <w:ins w:id="51" w:author="Vo Huynh Anh Huy" w:date="2016-11-30T14:05:00Z">
        <w:del w:id="52" w:author="Tran Han Minh" w:date="2021-05-10T09:22:00Z">
          <w:r w:rsidR="00B5193C" w:rsidDel="00523179">
            <w:rPr>
              <w:lang w:val="en-US"/>
            </w:rPr>
            <w:delText>This package includes embedded Maven for Eclipse</w:delText>
          </w:r>
        </w:del>
      </w:ins>
      <w:del w:id="53" w:author="Tran Han Minh" w:date="2021-05-10T09:22:00Z">
        <w:r w:rsidR="0092286A" w:rsidDel="00523179">
          <w:rPr>
            <w:lang w:val="en-US"/>
          </w:rPr>
          <w:delText>)</w:delText>
        </w:r>
        <w:commentRangeEnd w:id="31"/>
        <w:r w:rsidR="006C0370" w:rsidDel="00523179">
          <w:rPr>
            <w:rStyle w:val="CommentReference"/>
          </w:rPr>
          <w:commentReference w:id="31"/>
        </w:r>
      </w:del>
    </w:p>
    <w:p w14:paraId="4CDAA8E3" w14:textId="77777777" w:rsidR="00513730" w:rsidRDefault="00513730" w:rsidP="00513730">
      <w:pPr>
        <w:pStyle w:val="Heading1"/>
        <w:rPr>
          <w:lang w:val="en-US"/>
        </w:rPr>
      </w:pPr>
      <w:bookmarkStart w:id="54" w:name="_Toc468099876"/>
      <w:commentRangeStart w:id="55"/>
      <w:r>
        <w:rPr>
          <w:lang w:val="en-US"/>
        </w:rPr>
        <w:t>References</w:t>
      </w:r>
      <w:commentRangeEnd w:id="55"/>
      <w:r w:rsidR="0010639B">
        <w:rPr>
          <w:rStyle w:val="CommentReference"/>
          <w:b w:val="0"/>
        </w:rPr>
        <w:commentReference w:id="55"/>
      </w:r>
      <w:bookmarkEnd w:id="54"/>
    </w:p>
    <w:p w14:paraId="7B8DF669" w14:textId="77777777" w:rsidR="00513730" w:rsidRDefault="00513730" w:rsidP="00513730">
      <w:pPr>
        <w:pStyle w:val="texte"/>
        <w:rPr>
          <w:lang w:val="en-US"/>
        </w:rPr>
      </w:pPr>
    </w:p>
    <w:tbl>
      <w:tblPr>
        <w:tblW w:w="0" w:type="auto"/>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7"/>
        <w:gridCol w:w="6346"/>
      </w:tblGrid>
      <w:tr w:rsidR="00513730" w:rsidRPr="00B5193C" w14:paraId="5B43E696" w14:textId="77777777" w:rsidTr="00D47A06">
        <w:tc>
          <w:tcPr>
            <w:tcW w:w="2339" w:type="dxa"/>
            <w:shd w:val="clear" w:color="auto" w:fill="auto"/>
          </w:tcPr>
          <w:p w14:paraId="10331435" w14:textId="77777777" w:rsidR="00513730" w:rsidRPr="00232FBD" w:rsidRDefault="00513730" w:rsidP="00232FBD">
            <w:pPr>
              <w:pStyle w:val="texte"/>
              <w:ind w:left="-76"/>
              <w:rPr>
                <w:b/>
                <w:lang w:val="en-US"/>
              </w:rPr>
            </w:pPr>
            <w:r w:rsidRPr="00232FBD">
              <w:rPr>
                <w:b/>
                <w:lang w:val="en-US"/>
              </w:rPr>
              <w:t>Ref</w:t>
            </w:r>
          </w:p>
        </w:tc>
        <w:tc>
          <w:tcPr>
            <w:tcW w:w="6500" w:type="dxa"/>
            <w:shd w:val="clear" w:color="auto" w:fill="auto"/>
          </w:tcPr>
          <w:p w14:paraId="129AE4B0" w14:textId="77777777" w:rsidR="00513730" w:rsidRPr="00232FBD" w:rsidRDefault="007B105C" w:rsidP="00232FBD">
            <w:pPr>
              <w:pStyle w:val="texte"/>
              <w:ind w:left="-76"/>
              <w:rPr>
                <w:b/>
                <w:lang w:val="en-US"/>
              </w:rPr>
            </w:pPr>
            <w:r w:rsidRPr="00232FBD">
              <w:rPr>
                <w:b/>
                <w:lang w:val="en-US"/>
              </w:rPr>
              <w:t>Source</w:t>
            </w:r>
          </w:p>
        </w:tc>
      </w:tr>
      <w:tr w:rsidR="00513730" w:rsidRPr="008D4279" w14:paraId="29A87FE6" w14:textId="77777777" w:rsidTr="00D47A06">
        <w:tc>
          <w:tcPr>
            <w:tcW w:w="2339" w:type="dxa"/>
            <w:shd w:val="clear" w:color="auto" w:fill="auto"/>
          </w:tcPr>
          <w:p w14:paraId="3E36A12E" w14:textId="0A9AB712" w:rsidR="00513730" w:rsidRPr="00232FBD" w:rsidRDefault="00D47A06" w:rsidP="00312747">
            <w:pPr>
              <w:pStyle w:val="texte"/>
              <w:ind w:left="0"/>
              <w:rPr>
                <w:lang w:val="en-US"/>
              </w:rPr>
            </w:pPr>
            <w:r>
              <w:rPr>
                <w:lang w:val="en-US"/>
              </w:rPr>
              <w:t>Spring Batch</w:t>
            </w:r>
            <w:r w:rsidR="00312747">
              <w:rPr>
                <w:lang w:val="en-US"/>
              </w:rPr>
              <w:t xml:space="preserve"> </w:t>
            </w:r>
            <w:r w:rsidR="00246E98">
              <w:rPr>
                <w:lang w:val="en-US"/>
              </w:rPr>
              <w:t xml:space="preserve">- </w:t>
            </w:r>
            <w:r w:rsidRPr="00D47A06">
              <w:rPr>
                <w:lang w:val="en-US"/>
              </w:rPr>
              <w:t xml:space="preserve">Reference </w:t>
            </w:r>
            <w:r w:rsidR="00312747">
              <w:rPr>
                <w:lang w:val="en-US"/>
              </w:rPr>
              <w:t>Document</w:t>
            </w:r>
          </w:p>
        </w:tc>
        <w:tc>
          <w:tcPr>
            <w:tcW w:w="6500" w:type="dxa"/>
            <w:shd w:val="clear" w:color="auto" w:fill="auto"/>
          </w:tcPr>
          <w:p w14:paraId="50D22A2A" w14:textId="1567E842" w:rsidR="00513730" w:rsidRPr="00232FBD" w:rsidRDefault="00517D50" w:rsidP="00D47A06">
            <w:pPr>
              <w:pStyle w:val="texte"/>
              <w:ind w:left="0"/>
              <w:rPr>
                <w:lang w:val="en-US"/>
              </w:rPr>
            </w:pPr>
            <w:r>
              <w:fldChar w:fldCharType="begin"/>
            </w:r>
            <w:r w:rsidRPr="00C70EA1">
              <w:rPr>
                <w:lang w:val="en-US"/>
                <w:rPrChange w:id="56" w:author="Vo Huynh Anh Huy" w:date="2016-11-30T13:54:00Z">
                  <w:rPr/>
                </w:rPrChange>
              </w:rPr>
              <w:instrText xml:space="preserve"> HYPERLINK "http://docs.spring.io/spring-batch/reference/htmlsingle" </w:instrText>
            </w:r>
            <w:r>
              <w:fldChar w:fldCharType="separate"/>
            </w:r>
            <w:r w:rsidR="00D47A06" w:rsidRPr="00802F3A">
              <w:rPr>
                <w:rStyle w:val="Hyperlink"/>
                <w:lang w:val="en-US"/>
              </w:rPr>
              <w:t>http://docs.spring.io/spring-batch/reference/htmlsingle</w:t>
            </w:r>
            <w:r>
              <w:rPr>
                <w:rStyle w:val="Hyperlink"/>
                <w:lang w:val="en-US"/>
              </w:rPr>
              <w:fldChar w:fldCharType="end"/>
            </w:r>
          </w:p>
        </w:tc>
      </w:tr>
      <w:tr w:rsidR="00D77916" w:rsidRPr="008D4279" w14:paraId="43FD853A" w14:textId="77777777" w:rsidTr="00D47A06">
        <w:tc>
          <w:tcPr>
            <w:tcW w:w="2339" w:type="dxa"/>
            <w:shd w:val="clear" w:color="auto" w:fill="auto"/>
          </w:tcPr>
          <w:p w14:paraId="5CBABCB1" w14:textId="6FECE2A7" w:rsidR="00D77916" w:rsidRDefault="00D77916" w:rsidP="00312747">
            <w:pPr>
              <w:pStyle w:val="texte"/>
              <w:ind w:left="0"/>
              <w:rPr>
                <w:lang w:val="en-US"/>
              </w:rPr>
            </w:pPr>
            <w:r>
              <w:rPr>
                <w:lang w:val="en-US"/>
              </w:rPr>
              <w:t>Spring Batch in Action</w:t>
            </w:r>
          </w:p>
        </w:tc>
        <w:tc>
          <w:tcPr>
            <w:tcW w:w="6500" w:type="dxa"/>
            <w:shd w:val="clear" w:color="auto" w:fill="auto"/>
          </w:tcPr>
          <w:p w14:paraId="02E5C685" w14:textId="38D29862" w:rsidR="00D77916" w:rsidRPr="00D77916" w:rsidRDefault="00517D50" w:rsidP="00D47A06">
            <w:pPr>
              <w:pStyle w:val="texte"/>
              <w:ind w:left="0"/>
              <w:rPr>
                <w:lang w:val="en-US"/>
              </w:rPr>
            </w:pPr>
            <w:r>
              <w:fldChar w:fldCharType="begin"/>
            </w:r>
            <w:r w:rsidRPr="00C70EA1">
              <w:rPr>
                <w:lang w:val="en-US"/>
                <w:rPrChange w:id="57" w:author="Vo Huynh Anh Huy" w:date="2016-11-30T13:54:00Z">
                  <w:rPr/>
                </w:rPrChange>
              </w:rPr>
              <w:instrText xml:space="preserve"> HYPERLINK "https://www.manning.com/books/spring-batch-in-action" </w:instrText>
            </w:r>
            <w:r>
              <w:fldChar w:fldCharType="separate"/>
            </w:r>
            <w:r w:rsidR="00D77916" w:rsidRPr="0044186A">
              <w:rPr>
                <w:rStyle w:val="Hyperlink"/>
                <w:lang w:val="en-US"/>
              </w:rPr>
              <w:t>https://www.manning.com/books/spring-batch-in-action</w:t>
            </w:r>
            <w:r>
              <w:rPr>
                <w:rStyle w:val="Hyperlink"/>
                <w:lang w:val="en-US"/>
              </w:rPr>
              <w:fldChar w:fldCharType="end"/>
            </w:r>
            <w:r w:rsidR="00D77916">
              <w:rPr>
                <w:lang w:val="en-US"/>
              </w:rPr>
              <w:t xml:space="preserve"> </w:t>
            </w:r>
          </w:p>
        </w:tc>
      </w:tr>
      <w:tr w:rsidR="008D4279" w:rsidRPr="008D4279" w14:paraId="669B3DC7" w14:textId="77777777" w:rsidTr="00D47A06">
        <w:trPr>
          <w:ins w:id="58" w:author="Vo Huynh Anh Huy" w:date="2016-12-07T14:50:00Z"/>
        </w:trPr>
        <w:tc>
          <w:tcPr>
            <w:tcW w:w="2339" w:type="dxa"/>
            <w:shd w:val="clear" w:color="auto" w:fill="auto"/>
          </w:tcPr>
          <w:p w14:paraId="41906654" w14:textId="6F25AA8C" w:rsidR="008D4279" w:rsidRDefault="008D4279" w:rsidP="00312747">
            <w:pPr>
              <w:pStyle w:val="texte"/>
              <w:ind w:left="0"/>
              <w:rPr>
                <w:ins w:id="59" w:author="Vo Huynh Anh Huy" w:date="2016-12-07T14:50:00Z"/>
                <w:lang w:val="en-US"/>
              </w:rPr>
            </w:pPr>
            <w:ins w:id="60" w:author="Vo Huynh Anh Huy" w:date="2016-12-07T14:50:00Z">
              <w:r>
                <w:rPr>
                  <w:lang w:val="en-US"/>
                </w:rPr>
                <w:t>Spring Batch summary</w:t>
              </w:r>
            </w:ins>
          </w:p>
        </w:tc>
        <w:tc>
          <w:tcPr>
            <w:tcW w:w="6500" w:type="dxa"/>
            <w:shd w:val="clear" w:color="auto" w:fill="auto"/>
          </w:tcPr>
          <w:p w14:paraId="5BB26A0C" w14:textId="3C857364" w:rsidR="008D4279" w:rsidRPr="008D4279" w:rsidRDefault="008D4279" w:rsidP="00D47A06">
            <w:pPr>
              <w:pStyle w:val="texte"/>
              <w:ind w:left="0"/>
              <w:rPr>
                <w:ins w:id="61" w:author="Vo Huynh Anh Huy" w:date="2016-12-07T14:50:00Z"/>
                <w:lang w:val="en-US"/>
                <w:rPrChange w:id="62" w:author="Vo Huynh Anh Huy" w:date="2016-12-07T14:50:00Z">
                  <w:rPr>
                    <w:ins w:id="63" w:author="Vo Huynh Anh Huy" w:date="2016-12-07T14:50:00Z"/>
                  </w:rPr>
                </w:rPrChange>
              </w:rPr>
            </w:pPr>
            <w:ins w:id="64" w:author="Vo Huynh Anh Huy" w:date="2016-12-07T14:50:00Z">
              <w:r>
                <w:rPr>
                  <w:lang w:val="en-US"/>
                </w:rPr>
                <w:fldChar w:fldCharType="begin"/>
              </w:r>
              <w:r>
                <w:rPr>
                  <w:lang w:val="en-US"/>
                </w:rPr>
                <w:instrText xml:space="preserve"> HYPERLINK "</w:instrText>
              </w:r>
              <w:r w:rsidRPr="008D4279">
                <w:rPr>
                  <w:lang w:val="en-US"/>
                  <w:rPrChange w:id="65" w:author="Vo Huynh Anh Huy" w:date="2016-12-07T14:50:00Z">
                    <w:rPr/>
                  </w:rPrChange>
                </w:rPr>
                <w:instrText>https://dzone.com/refcardz/spring-batch-refcard</w:instrText>
              </w:r>
              <w:r>
                <w:rPr>
                  <w:lang w:val="en-US"/>
                </w:rPr>
                <w:instrText xml:space="preserve">" </w:instrText>
              </w:r>
              <w:r>
                <w:rPr>
                  <w:lang w:val="en-US"/>
                </w:rPr>
                <w:fldChar w:fldCharType="separate"/>
              </w:r>
              <w:r w:rsidRPr="00213DD1">
                <w:rPr>
                  <w:rStyle w:val="Hyperlink"/>
                  <w:lang w:val="en-US"/>
                  <w:rPrChange w:id="66" w:author="Vo Huynh Anh Huy" w:date="2016-12-07T14:50:00Z">
                    <w:rPr/>
                  </w:rPrChange>
                </w:rPr>
                <w:t>https://dzone.com/refcardz/spring-batch-refcard</w:t>
              </w:r>
              <w:r>
                <w:rPr>
                  <w:lang w:val="en-US"/>
                </w:rPr>
                <w:fldChar w:fldCharType="end"/>
              </w:r>
              <w:r>
                <w:rPr>
                  <w:lang w:val="en-US"/>
                </w:rPr>
                <w:t xml:space="preserve"> </w:t>
              </w:r>
            </w:ins>
          </w:p>
        </w:tc>
      </w:tr>
    </w:tbl>
    <w:p w14:paraId="607094BD" w14:textId="77777777" w:rsidR="00EC3320" w:rsidRPr="00C70EA1" w:rsidRDefault="00EC3320" w:rsidP="00856410">
      <w:pPr>
        <w:pStyle w:val="texte"/>
        <w:ind w:left="0"/>
        <w:rPr>
          <w:lang w:val="en-US"/>
          <w:rPrChange w:id="67" w:author="Vo Huynh Anh Huy" w:date="2016-11-30T13:54:00Z">
            <w:rPr/>
          </w:rPrChange>
        </w:rPr>
      </w:pPr>
    </w:p>
    <w:p w14:paraId="5A071331" w14:textId="77777777" w:rsidR="009D2715" w:rsidRPr="00C70EA1" w:rsidRDefault="009D2715" w:rsidP="00DE78A4">
      <w:pPr>
        <w:pStyle w:val="texte"/>
        <w:rPr>
          <w:lang w:val="en-US"/>
          <w:rPrChange w:id="68" w:author="Vo Huynh Anh Huy" w:date="2016-11-30T13:54:00Z">
            <w:rPr/>
          </w:rPrChange>
        </w:rPr>
      </w:pPr>
    </w:p>
    <w:p w14:paraId="5C78144B" w14:textId="77777777" w:rsidR="0064560C" w:rsidRPr="00C70EA1" w:rsidRDefault="0064560C" w:rsidP="006C54CA">
      <w:pPr>
        <w:pStyle w:val="Heading1"/>
        <w:rPr>
          <w:lang w:val="en-US"/>
          <w:rPrChange w:id="69" w:author="Vo Huynh Anh Huy" w:date="2016-11-30T13:54:00Z">
            <w:rPr/>
          </w:rPrChange>
        </w:rPr>
        <w:sectPr w:rsidR="0064560C" w:rsidRPr="00C70EA1" w:rsidSect="00E831A3">
          <w:headerReference w:type="default" r:id="rId15"/>
          <w:footerReference w:type="default" r:id="rId16"/>
          <w:footerReference w:type="first" r:id="rId17"/>
          <w:pgSz w:w="11907" w:h="16840"/>
          <w:pgMar w:top="850" w:right="1138" w:bottom="1138" w:left="1138" w:header="720" w:footer="403" w:gutter="0"/>
          <w:paperSrc w:first="15" w:other="15"/>
          <w:cols w:space="720"/>
          <w:titlePg/>
        </w:sectPr>
      </w:pPr>
    </w:p>
    <w:p w14:paraId="05AF64C1" w14:textId="77777777" w:rsidR="006C54CA" w:rsidRDefault="003D7495" w:rsidP="006C54CA">
      <w:pPr>
        <w:pStyle w:val="Heading1"/>
        <w:rPr>
          <w:lang w:val="en-US"/>
        </w:rPr>
      </w:pPr>
      <w:bookmarkStart w:id="70" w:name="_Toc468099877"/>
      <w:commentRangeStart w:id="71"/>
      <w:r>
        <w:rPr>
          <w:lang w:val="en-US"/>
        </w:rPr>
        <w:lastRenderedPageBreak/>
        <w:t>Training plan</w:t>
      </w:r>
      <w:commentRangeEnd w:id="71"/>
      <w:r w:rsidR="009E51A6">
        <w:rPr>
          <w:rStyle w:val="CommentReference"/>
          <w:b w:val="0"/>
        </w:rPr>
        <w:commentReference w:id="71"/>
      </w:r>
      <w:bookmarkEnd w:id="70"/>
    </w:p>
    <w:p w14:paraId="34B8FBFB" w14:textId="77777777" w:rsidR="006C54CA" w:rsidRPr="00C17657" w:rsidRDefault="006C54CA" w:rsidP="006C54CA">
      <w:pPr>
        <w:pStyle w:val="texte"/>
        <w:rPr>
          <w:lang w:val="en-US"/>
        </w:rPr>
      </w:pPr>
    </w:p>
    <w:tbl>
      <w:tblPr>
        <w:tblW w:w="14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48"/>
        <w:gridCol w:w="810"/>
        <w:gridCol w:w="3600"/>
        <w:gridCol w:w="8100"/>
        <w:gridCol w:w="1350"/>
      </w:tblGrid>
      <w:tr w:rsidR="006F3817" w:rsidRPr="00232FBD" w14:paraId="5254934A" w14:textId="77777777" w:rsidTr="00232FBD">
        <w:tc>
          <w:tcPr>
            <w:tcW w:w="648" w:type="dxa"/>
            <w:shd w:val="clear" w:color="auto" w:fill="auto"/>
          </w:tcPr>
          <w:p w14:paraId="37A7AB0B" w14:textId="77777777" w:rsidR="006F3817" w:rsidRPr="00232FBD" w:rsidRDefault="006F3817" w:rsidP="00232FBD">
            <w:pPr>
              <w:pStyle w:val="texte"/>
              <w:ind w:left="0"/>
              <w:rPr>
                <w:b/>
                <w:lang w:val="en-US"/>
              </w:rPr>
            </w:pPr>
            <w:r w:rsidRPr="00232FBD">
              <w:rPr>
                <w:b/>
                <w:lang w:val="en-US"/>
              </w:rPr>
              <w:t>No</w:t>
            </w:r>
            <w:r w:rsidR="00CD0C5F" w:rsidRPr="00232FBD">
              <w:rPr>
                <w:b/>
                <w:lang w:val="en-US"/>
              </w:rPr>
              <w:t>.</w:t>
            </w:r>
          </w:p>
        </w:tc>
        <w:tc>
          <w:tcPr>
            <w:tcW w:w="810" w:type="dxa"/>
            <w:shd w:val="clear" w:color="auto" w:fill="auto"/>
          </w:tcPr>
          <w:p w14:paraId="36599D30" w14:textId="77777777" w:rsidR="006F3817" w:rsidRPr="00232FBD" w:rsidRDefault="006F3817" w:rsidP="00232FBD">
            <w:pPr>
              <w:pStyle w:val="texte"/>
              <w:ind w:left="0"/>
              <w:rPr>
                <w:b/>
                <w:lang w:val="en-US"/>
              </w:rPr>
            </w:pPr>
            <w:r w:rsidRPr="00232FBD">
              <w:rPr>
                <w:b/>
                <w:lang w:val="en-US"/>
              </w:rPr>
              <w:t>Type</w:t>
            </w:r>
            <w:r w:rsidR="004470EC" w:rsidRPr="00232FBD">
              <w:rPr>
                <w:rStyle w:val="FootnoteReference"/>
                <w:b/>
                <w:lang w:val="en-US"/>
              </w:rPr>
              <w:footnoteReference w:id="1"/>
            </w:r>
          </w:p>
        </w:tc>
        <w:tc>
          <w:tcPr>
            <w:tcW w:w="3600" w:type="dxa"/>
            <w:shd w:val="clear" w:color="auto" w:fill="auto"/>
          </w:tcPr>
          <w:p w14:paraId="26F00C43" w14:textId="77777777" w:rsidR="006F3817" w:rsidRPr="00232FBD" w:rsidRDefault="006F3817" w:rsidP="00232FBD">
            <w:pPr>
              <w:pStyle w:val="texte"/>
              <w:ind w:left="0"/>
              <w:rPr>
                <w:b/>
                <w:lang w:val="en-US"/>
              </w:rPr>
            </w:pPr>
            <w:r w:rsidRPr="00232FBD">
              <w:rPr>
                <w:b/>
                <w:lang w:val="en-US"/>
              </w:rPr>
              <w:t>Task</w:t>
            </w:r>
          </w:p>
        </w:tc>
        <w:tc>
          <w:tcPr>
            <w:tcW w:w="8100" w:type="dxa"/>
            <w:shd w:val="clear" w:color="auto" w:fill="auto"/>
          </w:tcPr>
          <w:p w14:paraId="6213274D" w14:textId="77777777" w:rsidR="006F3817" w:rsidRPr="00232FBD" w:rsidRDefault="006F3817" w:rsidP="00232FBD">
            <w:pPr>
              <w:pStyle w:val="texte"/>
              <w:ind w:left="0"/>
              <w:rPr>
                <w:b/>
                <w:lang w:val="en-US"/>
              </w:rPr>
            </w:pPr>
            <w:r w:rsidRPr="00232FBD">
              <w:rPr>
                <w:b/>
                <w:lang w:val="en-US"/>
              </w:rPr>
              <w:t>Description</w:t>
            </w:r>
          </w:p>
        </w:tc>
        <w:tc>
          <w:tcPr>
            <w:tcW w:w="1350" w:type="dxa"/>
            <w:shd w:val="clear" w:color="auto" w:fill="auto"/>
          </w:tcPr>
          <w:p w14:paraId="13D7A152" w14:textId="77777777" w:rsidR="006F3817" w:rsidRPr="00232FBD" w:rsidRDefault="006F3817" w:rsidP="00232FBD">
            <w:pPr>
              <w:pStyle w:val="texte"/>
              <w:ind w:left="0"/>
              <w:rPr>
                <w:b/>
                <w:lang w:val="en-US"/>
              </w:rPr>
            </w:pPr>
            <w:r w:rsidRPr="00232FBD">
              <w:rPr>
                <w:b/>
                <w:lang w:val="en-US"/>
              </w:rPr>
              <w:t>Estimated</w:t>
            </w:r>
            <w:r w:rsidRPr="00232FBD">
              <w:rPr>
                <w:b/>
                <w:lang w:val="en-US"/>
              </w:rPr>
              <w:br/>
              <w:t>Time (h)</w:t>
            </w:r>
          </w:p>
        </w:tc>
      </w:tr>
      <w:tr w:rsidR="006F3817" w:rsidRPr="004F2955" w14:paraId="23D0EC7A" w14:textId="77777777" w:rsidTr="00232FBD">
        <w:tc>
          <w:tcPr>
            <w:tcW w:w="648" w:type="dxa"/>
            <w:shd w:val="clear" w:color="auto" w:fill="auto"/>
          </w:tcPr>
          <w:p w14:paraId="11A3692F" w14:textId="77777777" w:rsidR="006F3817" w:rsidRPr="00232FBD" w:rsidRDefault="006F3817" w:rsidP="003E05A8">
            <w:pPr>
              <w:pStyle w:val="texte"/>
              <w:numPr>
                <w:ilvl w:val="0"/>
                <w:numId w:val="12"/>
              </w:numPr>
              <w:jc w:val="center"/>
              <w:rPr>
                <w:lang w:val="en-US"/>
              </w:rPr>
            </w:pPr>
            <w:bookmarkStart w:id="72" w:name="_Hlk468087127"/>
          </w:p>
        </w:tc>
        <w:tc>
          <w:tcPr>
            <w:tcW w:w="810" w:type="dxa"/>
            <w:shd w:val="clear" w:color="auto" w:fill="auto"/>
          </w:tcPr>
          <w:p w14:paraId="4506E7BF" w14:textId="793F5EBD" w:rsidR="006F3817" w:rsidRPr="00232FBD" w:rsidRDefault="001E1082" w:rsidP="00232FBD">
            <w:pPr>
              <w:pStyle w:val="texte"/>
              <w:ind w:left="0"/>
              <w:rPr>
                <w:lang w:val="en-US"/>
              </w:rPr>
            </w:pPr>
            <w:r>
              <w:rPr>
                <w:lang w:val="en-US"/>
              </w:rPr>
              <w:t>R</w:t>
            </w:r>
          </w:p>
        </w:tc>
        <w:tc>
          <w:tcPr>
            <w:tcW w:w="3600" w:type="dxa"/>
            <w:shd w:val="clear" w:color="auto" w:fill="auto"/>
          </w:tcPr>
          <w:p w14:paraId="34F562A7" w14:textId="10591BDB" w:rsidR="006F3817" w:rsidRPr="00232FBD" w:rsidRDefault="00D47A06" w:rsidP="0025766F">
            <w:pPr>
              <w:pStyle w:val="texte"/>
              <w:ind w:left="0"/>
              <w:rPr>
                <w:lang w:val="en-US"/>
              </w:rPr>
            </w:pPr>
            <w:r>
              <w:rPr>
                <w:lang w:val="en-US"/>
              </w:rPr>
              <w:t>Basic understanding</w:t>
            </w:r>
          </w:p>
        </w:tc>
        <w:tc>
          <w:tcPr>
            <w:tcW w:w="8100" w:type="dxa"/>
            <w:shd w:val="clear" w:color="auto" w:fill="auto"/>
          </w:tcPr>
          <w:p w14:paraId="331380CF" w14:textId="69EC3879" w:rsidR="004F2955" w:rsidRPr="004F2955" w:rsidRDefault="004F2955" w:rsidP="00232FBD">
            <w:pPr>
              <w:pStyle w:val="texte"/>
              <w:ind w:left="0"/>
              <w:rPr>
                <w:b/>
                <w:lang w:val="en-US"/>
              </w:rPr>
            </w:pPr>
            <w:r>
              <w:rPr>
                <w:lang w:val="en-US"/>
              </w:rPr>
              <w:t xml:space="preserve">Read </w:t>
            </w:r>
            <w:r w:rsidRPr="00E15B4F">
              <w:rPr>
                <w:b/>
                <w:lang w:val="en-US"/>
              </w:rPr>
              <w:t>Spring</w:t>
            </w:r>
            <w:r w:rsidRPr="004F2955">
              <w:rPr>
                <w:b/>
                <w:lang w:val="en-US"/>
              </w:rPr>
              <w:t xml:space="preserve"> Batch Introduction</w:t>
            </w:r>
            <w:r>
              <w:rPr>
                <w:lang w:val="en-US"/>
              </w:rPr>
              <w:t xml:space="preserve"> </w:t>
            </w:r>
            <w:r w:rsidR="00703BA1">
              <w:rPr>
                <w:lang w:val="en-US"/>
              </w:rPr>
              <w:t xml:space="preserve">chapter </w:t>
            </w:r>
            <w:r>
              <w:rPr>
                <w:lang w:val="en-US"/>
              </w:rPr>
              <w:t>in the following link:</w:t>
            </w:r>
          </w:p>
          <w:bookmarkStart w:id="73" w:name="OLE_LINK18"/>
          <w:bookmarkStart w:id="74" w:name="OLE_LINK19"/>
          <w:p w14:paraId="0BED1CC3" w14:textId="09A8D6E2" w:rsidR="00ED6B66" w:rsidRDefault="00FA6330" w:rsidP="00232FBD">
            <w:pPr>
              <w:pStyle w:val="texte"/>
              <w:ind w:left="0"/>
              <w:rPr>
                <w:lang w:val="en-US"/>
              </w:rPr>
            </w:pPr>
            <w:r>
              <w:fldChar w:fldCharType="begin"/>
            </w:r>
            <w:r w:rsidRPr="005509B4">
              <w:rPr>
                <w:lang w:val="en-US"/>
              </w:rPr>
              <w:instrText xml:space="preserve"> HYPERLINK "http://docs.spring.io/spring-batch/trunk/reference/html/spring-batch-intro.html" </w:instrText>
            </w:r>
            <w:r>
              <w:fldChar w:fldCharType="separate"/>
            </w:r>
            <w:r w:rsidR="00ED6B66" w:rsidRPr="0044186A">
              <w:rPr>
                <w:rStyle w:val="Hyperlink"/>
                <w:lang w:val="en-US"/>
              </w:rPr>
              <w:t>http://docs.spring.io/spring-batch/trunk/reference/html/spring-batch-intro.html</w:t>
            </w:r>
            <w:r>
              <w:rPr>
                <w:rStyle w:val="Hyperlink"/>
                <w:lang w:val="en-US"/>
              </w:rPr>
              <w:fldChar w:fldCharType="end"/>
            </w:r>
            <w:r w:rsidR="00ED6B66">
              <w:rPr>
                <w:lang w:val="en-US"/>
              </w:rPr>
              <w:t xml:space="preserve"> </w:t>
            </w:r>
          </w:p>
          <w:bookmarkEnd w:id="73"/>
          <w:bookmarkEnd w:id="74"/>
          <w:p w14:paraId="6485C326" w14:textId="64F77415" w:rsidR="004F2955" w:rsidRDefault="004F2955" w:rsidP="00232FBD">
            <w:pPr>
              <w:pStyle w:val="texte"/>
              <w:ind w:left="0"/>
              <w:rPr>
                <w:lang w:val="en-US"/>
              </w:rPr>
            </w:pPr>
            <w:r>
              <w:rPr>
                <w:lang w:val="en-US"/>
              </w:rPr>
              <w:t>After reading, trainee should be able to answer these questions:</w:t>
            </w:r>
          </w:p>
          <w:p w14:paraId="7A9C6FD5" w14:textId="2E04F4C6" w:rsidR="004F2955" w:rsidRDefault="004F2955" w:rsidP="003E4E01">
            <w:pPr>
              <w:pStyle w:val="texte"/>
              <w:numPr>
                <w:ilvl w:val="0"/>
                <w:numId w:val="15"/>
              </w:numPr>
              <w:rPr>
                <w:lang w:val="en-US"/>
              </w:rPr>
            </w:pPr>
            <w:r>
              <w:rPr>
                <w:lang w:val="en-US"/>
              </w:rPr>
              <w:t>What is a batch? Why do we need batch?</w:t>
            </w:r>
          </w:p>
          <w:p w14:paraId="65B7A6B8" w14:textId="0E472987" w:rsidR="007B332D" w:rsidRPr="007B332D" w:rsidRDefault="004F2955" w:rsidP="003E4E01">
            <w:pPr>
              <w:pStyle w:val="texte"/>
              <w:numPr>
                <w:ilvl w:val="0"/>
                <w:numId w:val="15"/>
              </w:numPr>
              <w:rPr>
                <w:lang w:val="en-US"/>
              </w:rPr>
            </w:pPr>
            <w:r>
              <w:rPr>
                <w:lang w:val="en-US"/>
              </w:rPr>
              <w:t xml:space="preserve">Provide </w:t>
            </w:r>
            <w:r w:rsidR="00D05268">
              <w:rPr>
                <w:lang w:val="en-US"/>
              </w:rPr>
              <w:t>some</w:t>
            </w:r>
            <w:r>
              <w:rPr>
                <w:lang w:val="en-US"/>
              </w:rPr>
              <w:t xml:space="preserve"> example</w:t>
            </w:r>
            <w:r w:rsidR="00D05268">
              <w:rPr>
                <w:lang w:val="en-US"/>
              </w:rPr>
              <w:t xml:space="preserve">s </w:t>
            </w:r>
            <w:r>
              <w:rPr>
                <w:lang w:val="en-US"/>
              </w:rPr>
              <w:t xml:space="preserve">that </w:t>
            </w:r>
            <w:r w:rsidR="00D05268">
              <w:rPr>
                <w:lang w:val="en-US"/>
              </w:rPr>
              <w:t>we should implement them using batch.</w:t>
            </w:r>
          </w:p>
          <w:p w14:paraId="3AD16F29" w14:textId="71B3876B" w:rsidR="00D05268" w:rsidRDefault="00D05268" w:rsidP="003E4E01">
            <w:pPr>
              <w:pStyle w:val="texte"/>
              <w:numPr>
                <w:ilvl w:val="0"/>
                <w:numId w:val="15"/>
              </w:numPr>
              <w:rPr>
                <w:lang w:val="en-US"/>
              </w:rPr>
            </w:pPr>
            <w:r w:rsidRPr="00D05268">
              <w:rPr>
                <w:lang w:val="en-US"/>
              </w:rPr>
              <w:t xml:space="preserve">Principles and </w:t>
            </w:r>
            <w:r>
              <w:rPr>
                <w:lang w:val="en-US"/>
              </w:rPr>
              <w:t>g</w:t>
            </w:r>
            <w:r w:rsidRPr="00D05268">
              <w:rPr>
                <w:lang w:val="en-US"/>
              </w:rPr>
              <w:t>uidelines</w:t>
            </w:r>
            <w:r>
              <w:rPr>
                <w:lang w:val="en-US"/>
              </w:rPr>
              <w:t xml:space="preserve"> that we should follow when implementing a batch?</w:t>
            </w:r>
          </w:p>
          <w:p w14:paraId="73DAF9C2" w14:textId="4200FC07" w:rsidR="00D05268" w:rsidRDefault="00D05268" w:rsidP="003E4E01">
            <w:pPr>
              <w:pStyle w:val="texte"/>
              <w:numPr>
                <w:ilvl w:val="0"/>
                <w:numId w:val="15"/>
              </w:numPr>
              <w:rPr>
                <w:lang w:val="en-US"/>
              </w:rPr>
            </w:pPr>
            <w:r>
              <w:rPr>
                <w:lang w:val="en-US"/>
              </w:rPr>
              <w:t>Why we need Spring Batch while we can do everything manually?</w:t>
            </w:r>
          </w:p>
          <w:p w14:paraId="277F0348" w14:textId="7C8F9D38" w:rsidR="004F2955" w:rsidRDefault="007B332D" w:rsidP="003E4E01">
            <w:pPr>
              <w:pStyle w:val="texte"/>
              <w:numPr>
                <w:ilvl w:val="0"/>
                <w:numId w:val="15"/>
              </w:numPr>
              <w:rPr>
                <w:lang w:val="en-US"/>
              </w:rPr>
            </w:pPr>
            <w:r>
              <w:rPr>
                <w:lang w:val="en-US"/>
              </w:rPr>
              <w:t>If you have already known Quartz job, comparing to S</w:t>
            </w:r>
            <w:r w:rsidR="007B5023">
              <w:rPr>
                <w:lang w:val="en-US"/>
              </w:rPr>
              <w:t>p</w:t>
            </w:r>
            <w:r>
              <w:rPr>
                <w:lang w:val="en-US"/>
              </w:rPr>
              <w:t>ring batch job: how different they are?</w:t>
            </w:r>
          </w:p>
          <w:p w14:paraId="4EADB081" w14:textId="4FC594D9" w:rsidR="0025766F" w:rsidRDefault="0025766F" w:rsidP="0025766F">
            <w:pPr>
              <w:pStyle w:val="texte"/>
              <w:ind w:left="0"/>
              <w:rPr>
                <w:lang w:val="en-US"/>
              </w:rPr>
            </w:pPr>
            <w:r>
              <w:rPr>
                <w:lang w:val="en-US"/>
              </w:rPr>
              <w:t xml:space="preserve">Read </w:t>
            </w:r>
            <w:r w:rsidRPr="00E15B4F">
              <w:rPr>
                <w:b/>
                <w:lang w:val="en-US"/>
              </w:rPr>
              <w:t>The Domain Language of Batch</w:t>
            </w:r>
            <w:r>
              <w:rPr>
                <w:lang w:val="en-US"/>
              </w:rPr>
              <w:t xml:space="preserve"> </w:t>
            </w:r>
            <w:r w:rsidR="00703BA1">
              <w:rPr>
                <w:lang w:val="en-US"/>
              </w:rPr>
              <w:t xml:space="preserve">chapter </w:t>
            </w:r>
            <w:r>
              <w:rPr>
                <w:lang w:val="en-US"/>
              </w:rPr>
              <w:t>in the following link:</w:t>
            </w:r>
          </w:p>
          <w:p w14:paraId="2D485C8B" w14:textId="75D59B85" w:rsidR="00ED6B66" w:rsidRDefault="00517D50" w:rsidP="0025766F">
            <w:pPr>
              <w:pStyle w:val="texte"/>
              <w:ind w:left="0"/>
              <w:rPr>
                <w:lang w:val="en-US"/>
              </w:rPr>
            </w:pPr>
            <w:r>
              <w:fldChar w:fldCharType="begin"/>
            </w:r>
            <w:r w:rsidRPr="00C70EA1">
              <w:rPr>
                <w:lang w:val="en-US"/>
                <w:rPrChange w:id="75" w:author="Vo Huynh Anh Huy" w:date="2016-11-30T13:58:00Z">
                  <w:rPr/>
                </w:rPrChange>
              </w:rPr>
              <w:instrText xml:space="preserve"> HYPERLINK "http://docs.spring.io/spring-batch/trunk/reference/html/domain.html" </w:instrText>
            </w:r>
            <w:r>
              <w:fldChar w:fldCharType="separate"/>
            </w:r>
            <w:r w:rsidR="00ED6B66" w:rsidRPr="0044186A">
              <w:rPr>
                <w:rStyle w:val="Hyperlink"/>
                <w:lang w:val="en-US"/>
              </w:rPr>
              <w:t>http://docs.spring.io/spring-batch/trunk/reference/html/domain.html</w:t>
            </w:r>
            <w:r>
              <w:rPr>
                <w:rStyle w:val="Hyperlink"/>
                <w:lang w:val="en-US"/>
              </w:rPr>
              <w:fldChar w:fldCharType="end"/>
            </w:r>
            <w:r w:rsidR="00ED6B66">
              <w:rPr>
                <w:lang w:val="en-US"/>
              </w:rPr>
              <w:t xml:space="preserve"> </w:t>
            </w:r>
          </w:p>
          <w:p w14:paraId="6EC4DB97" w14:textId="3122D533" w:rsidR="00703BA1" w:rsidRDefault="00703BA1" w:rsidP="00703BA1">
            <w:pPr>
              <w:pStyle w:val="texte"/>
              <w:ind w:left="0"/>
              <w:rPr>
                <w:lang w:val="en-US"/>
              </w:rPr>
            </w:pPr>
            <w:r>
              <w:rPr>
                <w:lang w:val="en-US"/>
              </w:rPr>
              <w:t xml:space="preserve">and </w:t>
            </w:r>
            <w:r w:rsidRPr="00703BA1">
              <w:rPr>
                <w:b/>
                <w:lang w:val="en-US"/>
              </w:rPr>
              <w:t>Configuring and Running a Job</w:t>
            </w:r>
            <w:r>
              <w:rPr>
                <w:lang w:val="en-US"/>
              </w:rPr>
              <w:t xml:space="preserve"> chapter in the following link: </w:t>
            </w:r>
          </w:p>
          <w:p w14:paraId="0110A2B8" w14:textId="112918FC" w:rsidR="00703BA1" w:rsidRDefault="00517D50" w:rsidP="00703BA1">
            <w:pPr>
              <w:pStyle w:val="texte"/>
              <w:ind w:left="0"/>
              <w:rPr>
                <w:lang w:val="en-US"/>
              </w:rPr>
            </w:pPr>
            <w:r>
              <w:fldChar w:fldCharType="begin"/>
            </w:r>
            <w:r w:rsidRPr="00C70EA1">
              <w:rPr>
                <w:lang w:val="en-US"/>
                <w:rPrChange w:id="76" w:author="Vo Huynh Anh Huy" w:date="2016-11-30T13:58:00Z">
                  <w:rPr/>
                </w:rPrChange>
              </w:rPr>
              <w:instrText xml:space="preserve"> HYPERLINK "http://docs.spring.io/spring-batch/trunk/reference/html/configureJob.html" </w:instrText>
            </w:r>
            <w:r>
              <w:fldChar w:fldCharType="separate"/>
            </w:r>
            <w:r w:rsidR="00703BA1" w:rsidRPr="0044186A">
              <w:rPr>
                <w:rStyle w:val="Hyperlink"/>
                <w:lang w:val="en-US"/>
              </w:rPr>
              <w:t>http://docs.spring.io/spring-batch/trunk/reference/html/configureJob.html</w:t>
            </w:r>
            <w:r>
              <w:rPr>
                <w:rStyle w:val="Hyperlink"/>
                <w:lang w:val="en-US"/>
              </w:rPr>
              <w:fldChar w:fldCharType="end"/>
            </w:r>
          </w:p>
          <w:p w14:paraId="1009B966" w14:textId="77777777" w:rsidR="0025766F" w:rsidRDefault="0025766F" w:rsidP="0025766F">
            <w:pPr>
              <w:pStyle w:val="texte"/>
              <w:ind w:left="0"/>
              <w:rPr>
                <w:lang w:val="en-US"/>
              </w:rPr>
            </w:pPr>
            <w:r>
              <w:rPr>
                <w:lang w:val="en-US"/>
              </w:rPr>
              <w:t>After reading, trainee should be able to answer these questions:</w:t>
            </w:r>
          </w:p>
          <w:p w14:paraId="601A3E44" w14:textId="77777777" w:rsidR="0025766F" w:rsidRDefault="0025766F" w:rsidP="003E4E01">
            <w:pPr>
              <w:pStyle w:val="texte"/>
              <w:numPr>
                <w:ilvl w:val="0"/>
                <w:numId w:val="15"/>
              </w:numPr>
              <w:rPr>
                <w:lang w:val="en-US"/>
              </w:rPr>
            </w:pPr>
            <w:r>
              <w:rPr>
                <w:lang w:val="en-US"/>
              </w:rPr>
              <w:t xml:space="preserve">What is Job? What are </w:t>
            </w:r>
            <w:proofErr w:type="spellStart"/>
            <w:r>
              <w:rPr>
                <w:lang w:val="en-US"/>
              </w:rPr>
              <w:t>JobInstance</w:t>
            </w:r>
            <w:proofErr w:type="spellEnd"/>
            <w:r>
              <w:rPr>
                <w:lang w:val="en-US"/>
              </w:rPr>
              <w:t xml:space="preserve">, </w:t>
            </w:r>
            <w:proofErr w:type="spellStart"/>
            <w:r>
              <w:rPr>
                <w:lang w:val="en-US"/>
              </w:rPr>
              <w:t>JobParameters</w:t>
            </w:r>
            <w:proofErr w:type="spellEnd"/>
            <w:r>
              <w:rPr>
                <w:lang w:val="en-US"/>
              </w:rPr>
              <w:t xml:space="preserve">, </w:t>
            </w:r>
            <w:proofErr w:type="spellStart"/>
            <w:r>
              <w:rPr>
                <w:lang w:val="en-US"/>
              </w:rPr>
              <w:t>JobExecution</w:t>
            </w:r>
            <w:proofErr w:type="spellEnd"/>
            <w:r>
              <w:rPr>
                <w:lang w:val="en-US"/>
              </w:rPr>
              <w:t xml:space="preserve"> and their relationships?</w:t>
            </w:r>
          </w:p>
          <w:p w14:paraId="69D3AA17" w14:textId="77777777" w:rsidR="0025766F" w:rsidRDefault="0025766F" w:rsidP="003E4E01">
            <w:pPr>
              <w:pStyle w:val="texte"/>
              <w:numPr>
                <w:ilvl w:val="0"/>
                <w:numId w:val="15"/>
              </w:numPr>
              <w:rPr>
                <w:lang w:val="en-US"/>
              </w:rPr>
            </w:pPr>
            <w:r>
              <w:rPr>
                <w:lang w:val="en-US"/>
              </w:rPr>
              <w:t xml:space="preserve">What is Step? </w:t>
            </w:r>
            <w:proofErr w:type="spellStart"/>
            <w:r>
              <w:rPr>
                <w:lang w:val="en-US"/>
              </w:rPr>
              <w:t>StepExecution</w:t>
            </w:r>
            <w:proofErr w:type="spellEnd"/>
            <w:r>
              <w:rPr>
                <w:lang w:val="en-US"/>
              </w:rPr>
              <w:t>?</w:t>
            </w:r>
          </w:p>
          <w:p w14:paraId="78312A11" w14:textId="77777777" w:rsidR="0025766F" w:rsidRDefault="0025766F" w:rsidP="003E4E01">
            <w:pPr>
              <w:pStyle w:val="texte"/>
              <w:numPr>
                <w:ilvl w:val="0"/>
                <w:numId w:val="15"/>
              </w:numPr>
              <w:rPr>
                <w:lang w:val="en-US"/>
              </w:rPr>
            </w:pPr>
            <w:r>
              <w:rPr>
                <w:lang w:val="en-US"/>
              </w:rPr>
              <w:t xml:space="preserve">What is </w:t>
            </w:r>
            <w:proofErr w:type="spellStart"/>
            <w:r>
              <w:rPr>
                <w:lang w:val="en-US"/>
              </w:rPr>
              <w:t>ExecutionContext</w:t>
            </w:r>
            <w:proofErr w:type="spellEnd"/>
            <w:r>
              <w:rPr>
                <w:lang w:val="en-US"/>
              </w:rPr>
              <w:t>?</w:t>
            </w:r>
          </w:p>
          <w:p w14:paraId="1127B5BB" w14:textId="77777777" w:rsidR="0025766F" w:rsidRDefault="0025766F" w:rsidP="003E4E01">
            <w:pPr>
              <w:pStyle w:val="texte"/>
              <w:numPr>
                <w:ilvl w:val="0"/>
                <w:numId w:val="15"/>
              </w:numPr>
              <w:rPr>
                <w:lang w:val="en-US"/>
              </w:rPr>
            </w:pPr>
            <w:r>
              <w:rPr>
                <w:lang w:val="en-US"/>
              </w:rPr>
              <w:t xml:space="preserve">What is </w:t>
            </w:r>
            <w:proofErr w:type="spellStart"/>
            <w:r>
              <w:rPr>
                <w:lang w:val="en-US"/>
              </w:rPr>
              <w:t>JobRepository</w:t>
            </w:r>
            <w:proofErr w:type="spellEnd"/>
            <w:r>
              <w:rPr>
                <w:lang w:val="en-US"/>
              </w:rPr>
              <w:t>?</w:t>
            </w:r>
          </w:p>
          <w:p w14:paraId="3B737B9C" w14:textId="77777777" w:rsidR="0025766F" w:rsidRDefault="0025766F" w:rsidP="003E4E01">
            <w:pPr>
              <w:pStyle w:val="texte"/>
              <w:numPr>
                <w:ilvl w:val="0"/>
                <w:numId w:val="15"/>
              </w:numPr>
              <w:rPr>
                <w:lang w:val="en-US"/>
              </w:rPr>
            </w:pPr>
            <w:r>
              <w:rPr>
                <w:lang w:val="en-US"/>
              </w:rPr>
              <w:t xml:space="preserve">What is </w:t>
            </w:r>
            <w:proofErr w:type="spellStart"/>
            <w:r>
              <w:rPr>
                <w:lang w:val="en-US"/>
              </w:rPr>
              <w:t>JobLaucher</w:t>
            </w:r>
            <w:proofErr w:type="spellEnd"/>
            <w:r>
              <w:rPr>
                <w:lang w:val="en-US"/>
              </w:rPr>
              <w:t>?</w:t>
            </w:r>
          </w:p>
          <w:p w14:paraId="762F398D" w14:textId="77777777" w:rsidR="0025766F" w:rsidRDefault="0025766F" w:rsidP="003E4E01">
            <w:pPr>
              <w:pStyle w:val="texte"/>
              <w:numPr>
                <w:ilvl w:val="0"/>
                <w:numId w:val="15"/>
              </w:numPr>
              <w:rPr>
                <w:lang w:val="en-US"/>
              </w:rPr>
            </w:pPr>
            <w:r>
              <w:rPr>
                <w:lang w:val="en-US"/>
              </w:rPr>
              <w:lastRenderedPageBreak/>
              <w:t>What are Item Reader, Item Writer and Item Processor?</w:t>
            </w:r>
          </w:p>
          <w:p w14:paraId="3275D4AE" w14:textId="77777777" w:rsidR="0025766F" w:rsidRDefault="0025766F" w:rsidP="003E4E01">
            <w:pPr>
              <w:pStyle w:val="texte"/>
              <w:numPr>
                <w:ilvl w:val="0"/>
                <w:numId w:val="15"/>
              </w:numPr>
              <w:rPr>
                <w:lang w:val="en-US"/>
              </w:rPr>
            </w:pPr>
            <w:r w:rsidRPr="0025766F">
              <w:rPr>
                <w:lang w:val="en-US"/>
              </w:rPr>
              <w:t>Describe the full picture with all above things.</w:t>
            </w:r>
          </w:p>
          <w:p w14:paraId="0BA231C9" w14:textId="79EBC5BB" w:rsidR="003E4E01" w:rsidRPr="003E4E01" w:rsidRDefault="003E4E01" w:rsidP="003E4E01">
            <w:pPr>
              <w:pStyle w:val="texte"/>
              <w:numPr>
                <w:ilvl w:val="0"/>
                <w:numId w:val="15"/>
              </w:numPr>
              <w:rPr>
                <w:lang w:val="en-US"/>
              </w:rPr>
            </w:pPr>
            <w:r>
              <w:rPr>
                <w:lang w:val="en-US"/>
              </w:rPr>
              <w:t>How to configure a job? How to run a job?</w:t>
            </w:r>
          </w:p>
          <w:p w14:paraId="44D67975" w14:textId="0CBFBB01" w:rsidR="00703BA1" w:rsidRPr="0025766F" w:rsidRDefault="00703BA1" w:rsidP="001E3598">
            <w:pPr>
              <w:pStyle w:val="texte"/>
              <w:ind w:left="0"/>
              <w:rPr>
                <w:lang w:val="en-US"/>
              </w:rPr>
            </w:pPr>
          </w:p>
        </w:tc>
        <w:tc>
          <w:tcPr>
            <w:tcW w:w="1350" w:type="dxa"/>
            <w:shd w:val="clear" w:color="auto" w:fill="auto"/>
          </w:tcPr>
          <w:p w14:paraId="72FE60B5" w14:textId="7CAC0BF1" w:rsidR="00092329" w:rsidRPr="00232FBD" w:rsidRDefault="00092329" w:rsidP="00D007AF">
            <w:pPr>
              <w:pStyle w:val="texte"/>
              <w:ind w:left="0"/>
              <w:jc w:val="right"/>
              <w:rPr>
                <w:lang w:val="en-US"/>
              </w:rPr>
            </w:pPr>
            <w:del w:id="77" w:author="Phan Vu Liem" w:date="2016-11-29T10:00:00Z">
              <w:r w:rsidDel="00FE740A">
                <w:rPr>
                  <w:lang w:val="en-US"/>
                </w:rPr>
                <w:lastRenderedPageBreak/>
                <w:delText>4</w:delText>
              </w:r>
            </w:del>
            <w:ins w:id="78" w:author="Phan Vu Liem" w:date="2016-11-29T10:00:00Z">
              <w:r w:rsidR="00FE740A">
                <w:rPr>
                  <w:lang w:val="en-US"/>
                </w:rPr>
                <w:t>2</w:t>
              </w:r>
            </w:ins>
          </w:p>
        </w:tc>
      </w:tr>
      <w:bookmarkEnd w:id="72"/>
      <w:tr w:rsidR="00954FE9" w:rsidRPr="005509B4" w14:paraId="111F42B3" w14:textId="77777777" w:rsidTr="00232FBD">
        <w:tc>
          <w:tcPr>
            <w:tcW w:w="648" w:type="dxa"/>
            <w:shd w:val="clear" w:color="auto" w:fill="auto"/>
          </w:tcPr>
          <w:p w14:paraId="22A0617D" w14:textId="77777777" w:rsidR="00954FE9" w:rsidRPr="00232FBD" w:rsidRDefault="00954FE9" w:rsidP="003E05A8">
            <w:pPr>
              <w:pStyle w:val="texte"/>
              <w:numPr>
                <w:ilvl w:val="0"/>
                <w:numId w:val="12"/>
              </w:numPr>
              <w:jc w:val="center"/>
              <w:rPr>
                <w:lang w:val="en-US"/>
              </w:rPr>
            </w:pPr>
          </w:p>
        </w:tc>
        <w:tc>
          <w:tcPr>
            <w:tcW w:w="810" w:type="dxa"/>
            <w:shd w:val="clear" w:color="auto" w:fill="auto"/>
          </w:tcPr>
          <w:p w14:paraId="7DC8BFF7" w14:textId="17FE198C" w:rsidR="00954FE9" w:rsidRDefault="00954FE9" w:rsidP="00232FBD">
            <w:pPr>
              <w:pStyle w:val="texte"/>
              <w:ind w:left="0"/>
              <w:rPr>
                <w:lang w:val="en-US"/>
              </w:rPr>
            </w:pPr>
            <w:r>
              <w:rPr>
                <w:lang w:val="en-US"/>
              </w:rPr>
              <w:t>S</w:t>
            </w:r>
          </w:p>
        </w:tc>
        <w:tc>
          <w:tcPr>
            <w:tcW w:w="3600" w:type="dxa"/>
            <w:shd w:val="clear" w:color="auto" w:fill="auto"/>
          </w:tcPr>
          <w:p w14:paraId="1979527B" w14:textId="774E757C" w:rsidR="00954FE9" w:rsidRDefault="00954FE9" w:rsidP="00232FBD">
            <w:pPr>
              <w:pStyle w:val="texte"/>
              <w:ind w:left="0"/>
              <w:rPr>
                <w:lang w:val="en-US"/>
              </w:rPr>
            </w:pPr>
            <w:r>
              <w:rPr>
                <w:lang w:val="en-US"/>
              </w:rPr>
              <w:t>Setup your batch project</w:t>
            </w:r>
          </w:p>
        </w:tc>
        <w:tc>
          <w:tcPr>
            <w:tcW w:w="8100" w:type="dxa"/>
            <w:shd w:val="clear" w:color="auto" w:fill="auto"/>
          </w:tcPr>
          <w:p w14:paraId="01A11A26" w14:textId="439587D7" w:rsidR="00954FE9" w:rsidRDefault="00954FE9" w:rsidP="00954FE9">
            <w:pPr>
              <w:pStyle w:val="texte"/>
              <w:numPr>
                <w:ilvl w:val="0"/>
                <w:numId w:val="22"/>
              </w:numPr>
              <w:rPr>
                <w:ins w:id="79" w:author="Tran Han Minh" w:date="2021-05-10T09:20:00Z"/>
                <w:lang w:val="en-US"/>
              </w:rPr>
            </w:pPr>
            <w:commentRangeStart w:id="80"/>
            <w:del w:id="81" w:author="Vo Huynh Anh Huy" w:date="2016-11-30T14:26:00Z">
              <w:r w:rsidDel="00517D50">
                <w:rPr>
                  <w:lang w:val="en-US"/>
                </w:rPr>
                <w:delText xml:space="preserve">Download </w:delText>
              </w:r>
            </w:del>
            <w:ins w:id="82" w:author="Vo Huynh Anh Huy" w:date="2016-11-30T14:26:00Z">
              <w:r w:rsidR="00517D50">
                <w:rPr>
                  <w:lang w:val="en-US"/>
                </w:rPr>
                <w:t xml:space="preserve">Checkout </w:t>
              </w:r>
            </w:ins>
            <w:r>
              <w:rPr>
                <w:lang w:val="en-US"/>
              </w:rPr>
              <w:t>the project</w:t>
            </w:r>
            <w:ins w:id="83" w:author="Vo Huynh Anh Huy" w:date="2016-11-30T14:26:00Z">
              <w:r w:rsidR="00517D50">
                <w:rPr>
                  <w:lang w:val="en-US"/>
                </w:rPr>
                <w:t xml:space="preserve"> f</w:t>
              </w:r>
            </w:ins>
            <w:ins w:id="84" w:author="Vo Huynh Anh Huy" w:date="2016-11-30T14:27:00Z">
              <w:r w:rsidR="00517D50">
                <w:rPr>
                  <w:lang w:val="en-US"/>
                </w:rPr>
                <w:t>ro</w:t>
              </w:r>
            </w:ins>
            <w:ins w:id="85" w:author="Vo Huynh Anh Huy" w:date="2016-11-30T14:26:00Z">
              <w:r w:rsidR="00517D50">
                <w:rPr>
                  <w:lang w:val="en-US"/>
                </w:rPr>
                <w:t xml:space="preserve">m </w:t>
              </w:r>
            </w:ins>
            <w:proofErr w:type="spellStart"/>
            <w:ins w:id="86" w:author="Tran Han Minh" w:date="2021-05-10T09:19:00Z">
              <w:r w:rsidR="00C16F3B">
                <w:rPr>
                  <w:lang w:val="en-US"/>
                </w:rPr>
                <w:t>bitbucket</w:t>
              </w:r>
            </w:ins>
            <w:proofErr w:type="spellEnd"/>
            <w:ins w:id="87" w:author="Vo Huynh Anh Huy" w:date="2016-11-30T14:26:00Z">
              <w:del w:id="88" w:author="Tran Han Minh" w:date="2021-05-10T09:19:00Z">
                <w:r w:rsidR="00517D50" w:rsidDel="00C16F3B">
                  <w:rPr>
                    <w:lang w:val="en-US"/>
                  </w:rPr>
                  <w:delText>this</w:delText>
                </w:r>
              </w:del>
            </w:ins>
            <w:del w:id="89" w:author="Tran Han Minh" w:date="2021-05-10T09:19:00Z">
              <w:r w:rsidDel="00C16F3B">
                <w:rPr>
                  <w:lang w:val="en-US"/>
                </w:rPr>
                <w:delText xml:space="preserve"> </w:delText>
              </w:r>
            </w:del>
            <w:ins w:id="90" w:author="Vo Huynh Anh Huy" w:date="2016-11-30T14:27:00Z">
              <w:del w:id="91" w:author="Tran Han Minh" w:date="2021-05-10T09:17:00Z">
                <w:r w:rsidR="00517D50" w:rsidRPr="00C16F3B" w:rsidDel="00C16F3B">
                  <w:rPr>
                    <w:lang w:val="en-US"/>
                    <w:rPrChange w:id="92" w:author="Tran Han Minh" w:date="2021-05-10T09:17:00Z">
                      <w:rPr>
                        <w:rStyle w:val="Hyperlink"/>
                        <w:lang w:val="en-US"/>
                      </w:rPr>
                    </w:rPrChange>
                  </w:rPr>
                  <w:delText>svn</w:delText>
                </w:r>
              </w:del>
            </w:ins>
            <w:del w:id="93" w:author="Vo Huynh Anh Huy" w:date="2016-11-30T14:27:00Z">
              <w:r w:rsidDel="00517D50">
                <w:rPr>
                  <w:lang w:val="en-US"/>
                </w:rPr>
                <w:delText>.</w:delText>
              </w:r>
            </w:del>
            <w:del w:id="94" w:author="Vo Huynh Anh Huy" w:date="2016-11-30T14:26:00Z">
              <w:r w:rsidR="00856410" w:rsidDel="00517D50">
                <w:rPr>
                  <w:lang w:val="en-US"/>
                </w:rPr>
                <w:delText xml:space="preserve"> </w:delText>
              </w:r>
              <w:r w:rsidR="007D4E48" w:rsidDel="00517D50">
                <w:rPr>
                  <w:lang w:val="en-US"/>
                </w:rPr>
                <w:object w:dxaOrig="1562" w:dyaOrig="1001" w14:anchorId="62EDA7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78.1pt;height:49.75pt" o:ole="">
                    <v:imagedata r:id="rId18" o:title=""/>
                  </v:shape>
                  <o:OLEObject Type="Embed" ProgID="Package" ShapeID="_x0000_i1039" DrawAspect="Icon" ObjectID="_1682144884" r:id="rId19"/>
                </w:object>
              </w:r>
              <w:r w:rsidR="009C70F1" w:rsidDel="00517D50">
                <w:rPr>
                  <w:lang w:val="en-US"/>
                </w:rPr>
                <w:delText xml:space="preserve"> </w:delText>
              </w:r>
            </w:del>
            <w:commentRangeEnd w:id="80"/>
            <w:r w:rsidR="007D4E48">
              <w:rPr>
                <w:rStyle w:val="CommentReference"/>
              </w:rPr>
              <w:commentReference w:id="80"/>
            </w:r>
          </w:p>
          <w:p w14:paraId="5A890C9C" w14:textId="19731DB1" w:rsidR="00C16F3B" w:rsidDel="00C16F3B" w:rsidRDefault="00C16F3B" w:rsidP="00954FE9">
            <w:pPr>
              <w:pStyle w:val="texte"/>
              <w:numPr>
                <w:ilvl w:val="0"/>
                <w:numId w:val="22"/>
              </w:numPr>
              <w:rPr>
                <w:del w:id="95" w:author="Tran Han Minh" w:date="2021-05-10T09:21:00Z"/>
                <w:lang w:val="en-US"/>
              </w:rPr>
            </w:pPr>
          </w:p>
          <w:p w14:paraId="1C74E0CC" w14:textId="00B4517A" w:rsidR="00954FE9" w:rsidDel="00C16F3B" w:rsidRDefault="00954FE9" w:rsidP="00517D50">
            <w:pPr>
              <w:pStyle w:val="texte"/>
              <w:numPr>
                <w:ilvl w:val="0"/>
                <w:numId w:val="22"/>
              </w:numPr>
              <w:rPr>
                <w:del w:id="96" w:author="Tran Han Minh" w:date="2021-05-10T09:21:00Z"/>
                <w:lang w:val="en-US"/>
              </w:rPr>
            </w:pPr>
            <w:commentRangeStart w:id="97"/>
            <w:del w:id="98" w:author="Tran Han Minh" w:date="2021-05-10T09:21:00Z">
              <w:r w:rsidDel="00C16F3B">
                <w:rPr>
                  <w:lang w:val="en-US"/>
                </w:rPr>
                <w:delText xml:space="preserve">Import </w:delText>
              </w:r>
              <w:r w:rsidR="00765870" w:rsidDel="00C16F3B">
                <w:rPr>
                  <w:lang w:val="en-US"/>
                </w:rPr>
                <w:delText xml:space="preserve">(Existing Projects into Workspace) </w:delText>
              </w:r>
              <w:r w:rsidR="000C35F7" w:rsidDel="00C16F3B">
                <w:rPr>
                  <w:lang w:val="en-US"/>
                </w:rPr>
                <w:delText>project</w:delText>
              </w:r>
              <w:r w:rsidDel="00C16F3B">
                <w:rPr>
                  <w:lang w:val="en-US"/>
                </w:rPr>
                <w:delText xml:space="preserve"> to eclipse. Please check your PROXY configuration to make sure eclipse/maven can download dependencies successfully</w:delText>
              </w:r>
              <w:commentRangeEnd w:id="97"/>
              <w:r w:rsidR="0085236D" w:rsidDel="00C16F3B">
                <w:rPr>
                  <w:rStyle w:val="CommentReference"/>
                </w:rPr>
                <w:commentReference w:id="97"/>
              </w:r>
            </w:del>
            <w:ins w:id="99" w:author="Vo Huynh Anh Huy" w:date="2016-11-30T14:21:00Z">
              <w:del w:id="100" w:author="Tran Han Minh" w:date="2021-05-10T09:21:00Z">
                <w:r w:rsidR="00517D50" w:rsidDel="00C16F3B">
                  <w:rPr>
                    <w:lang w:val="en-US"/>
                  </w:rPr>
                  <w:delText xml:space="preserve">Download the maven setting </w:delText>
                </w:r>
                <w:r w:rsidR="00517D50" w:rsidDel="00C16F3B">
                  <w:rPr>
                    <w:lang w:val="en-US"/>
                  </w:rPr>
                  <w:fldChar w:fldCharType="begin"/>
                </w:r>
              </w:del>
            </w:ins>
            <w:ins w:id="101" w:author="Vo Huynh Anh Huy" w:date="2016-11-30T15:29:00Z">
              <w:del w:id="102" w:author="Tran Han Minh" w:date="2021-05-10T09:21:00Z">
                <w:r w:rsidR="00522DAE" w:rsidDel="00C16F3B">
                  <w:rPr>
                    <w:lang w:val="en-US"/>
                  </w:rPr>
                  <w:delInstrText>HYPERLINK "https://svn.elca.ch/subversion/elcavn-newcomers/trunk/java/etc/maven/settings.xml"</w:delInstrText>
                </w:r>
              </w:del>
            </w:ins>
            <w:ins w:id="103" w:author="Vo Huynh Anh Huy" w:date="2016-11-30T14:21:00Z">
              <w:del w:id="104" w:author="Tran Han Minh" w:date="2021-05-10T09:21:00Z">
                <w:r w:rsidR="00517D50" w:rsidDel="00C16F3B">
                  <w:rPr>
                    <w:lang w:val="en-US"/>
                  </w:rPr>
                  <w:fldChar w:fldCharType="separate"/>
                </w:r>
                <w:r w:rsidR="00517D50" w:rsidRPr="00517D50" w:rsidDel="00C16F3B">
                  <w:rPr>
                    <w:rStyle w:val="Hyperlink"/>
                    <w:lang w:val="en-US"/>
                  </w:rPr>
                  <w:delText>here</w:delText>
                </w:r>
                <w:r w:rsidR="00517D50" w:rsidDel="00C16F3B">
                  <w:rPr>
                    <w:lang w:val="en-US"/>
                  </w:rPr>
                  <w:fldChar w:fldCharType="end"/>
                </w:r>
                <w:r w:rsidR="00517D50" w:rsidDel="00C16F3B">
                  <w:rPr>
                    <w:lang w:val="en-US"/>
                  </w:rPr>
                  <w:delText xml:space="preserve"> and use it for your eclipse embedded maven</w:delText>
                </w:r>
              </w:del>
            </w:ins>
            <w:ins w:id="105" w:author="Vo Huynh Anh Huy" w:date="2016-11-30T14:31:00Z">
              <w:del w:id="106" w:author="Tran Han Minh" w:date="2021-05-10T09:21:00Z">
                <w:r w:rsidR="00A8584C" w:rsidDel="00C16F3B">
                  <w:rPr>
                    <w:lang w:val="en-US"/>
                  </w:rPr>
                  <w:delText xml:space="preserve"> (this setting contains configuration for the proxy of elca </w:delText>
                </w:r>
              </w:del>
            </w:ins>
            <w:del w:id="107" w:author="Tran Han Minh" w:date="2021-05-10T09:21:00Z">
              <w:r w:rsidDel="00C16F3B">
                <w:rPr>
                  <w:lang w:val="en-US"/>
                </w:rPr>
                <w:delText>.</w:delText>
              </w:r>
            </w:del>
            <w:ins w:id="108" w:author="Vo Huynh Anh Huy" w:date="2016-11-30T14:24:00Z">
              <w:del w:id="109" w:author="Tran Han Minh" w:date="2021-05-10T09:21:00Z">
                <w:r w:rsidR="00517D50" w:rsidRPr="00517D50" w:rsidDel="00C16F3B">
                  <w:rPr>
                    <w:noProof/>
                    <w:lang w:val="en-US" w:eastAsia="zh-CN"/>
                  </w:rPr>
                  <w:drawing>
                    <wp:inline distT="0" distB="0" distL="0" distR="0" wp14:anchorId="0333AF29" wp14:editId="1C7C1D2E">
                      <wp:extent cx="4467226" cy="206235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469790" cy="2063542"/>
                              </a:xfrm>
                              <a:prstGeom prst="rect">
                                <a:avLst/>
                              </a:prstGeom>
                            </pic:spPr>
                          </pic:pic>
                        </a:graphicData>
                      </a:graphic>
                    </wp:inline>
                  </w:drawing>
                </w:r>
              </w:del>
            </w:ins>
          </w:p>
          <w:p w14:paraId="7B3AF3BD" w14:textId="01FBC822" w:rsidR="000134D7" w:rsidRPr="00046AED" w:rsidRDefault="000134D7" w:rsidP="00046AED">
            <w:pPr>
              <w:pStyle w:val="texte"/>
              <w:numPr>
                <w:ilvl w:val="0"/>
                <w:numId w:val="22"/>
              </w:numPr>
              <w:rPr>
                <w:ins w:id="110" w:author="Vo Huynh Anh Huy" w:date="2016-11-30T14:32:00Z"/>
                <w:lang w:val="en-US"/>
              </w:rPr>
            </w:pPr>
            <w:ins w:id="111" w:author="Vo Huynh Anh Huy" w:date="2016-11-30T14:32:00Z">
              <w:r>
                <w:rPr>
                  <w:lang w:val="en-US"/>
                </w:rPr>
                <w:t xml:space="preserve">Import (Existing Projects into Workspace) project to </w:t>
              </w:r>
              <w:del w:id="112" w:author="Tran Han Minh" w:date="2021-05-10T09:21:00Z">
                <w:r w:rsidDel="00C16F3B">
                  <w:rPr>
                    <w:lang w:val="en-US"/>
                  </w:rPr>
                  <w:delText>eclipse</w:delText>
                </w:r>
              </w:del>
            </w:ins>
            <w:ins w:id="113" w:author="Tran Han Minh" w:date="2021-05-10T09:21:00Z">
              <w:r w:rsidR="00C16F3B">
                <w:rPr>
                  <w:lang w:val="en-US"/>
                </w:rPr>
                <w:t>IntelliJ</w:t>
              </w:r>
            </w:ins>
            <w:ins w:id="114" w:author="Vo Huynh Anh Huy" w:date="2016-11-30T14:32:00Z">
              <w:r>
                <w:rPr>
                  <w:lang w:val="en-US"/>
                </w:rPr>
                <w:t>.</w:t>
              </w:r>
            </w:ins>
          </w:p>
          <w:p w14:paraId="1C06998C" w14:textId="43E4658D" w:rsidR="00954FE9" w:rsidRDefault="000134D7" w:rsidP="00954FE9">
            <w:pPr>
              <w:pStyle w:val="texte"/>
              <w:numPr>
                <w:ilvl w:val="0"/>
                <w:numId w:val="22"/>
              </w:numPr>
              <w:rPr>
                <w:lang w:val="en-US"/>
              </w:rPr>
            </w:pPr>
            <w:ins w:id="115" w:author="Vo Huynh Anh Huy" w:date="2016-11-30T14:32:00Z">
              <w:r>
                <w:rPr>
                  <w:lang w:val="en-US"/>
                </w:rPr>
                <w:t xml:space="preserve">Build then </w:t>
              </w:r>
            </w:ins>
            <w:r w:rsidR="00954FE9">
              <w:rPr>
                <w:lang w:val="en-US"/>
              </w:rPr>
              <w:t xml:space="preserve">Run your project as Java Application (class </w:t>
            </w:r>
            <w:r w:rsidR="00954FE9" w:rsidRPr="00954FE9">
              <w:rPr>
                <w:b/>
                <w:lang w:val="en-US"/>
              </w:rPr>
              <w:t>Application</w:t>
            </w:r>
            <w:r w:rsidR="00954FE9">
              <w:rPr>
                <w:lang w:val="en-US"/>
              </w:rPr>
              <w:t>).</w:t>
            </w:r>
          </w:p>
          <w:p w14:paraId="6096C892" w14:textId="6A6B39F9" w:rsidR="00954FE9" w:rsidRDefault="00954FE9" w:rsidP="00954FE9">
            <w:pPr>
              <w:pStyle w:val="texte"/>
              <w:numPr>
                <w:ilvl w:val="0"/>
                <w:numId w:val="22"/>
              </w:numPr>
              <w:rPr>
                <w:lang w:val="en-US"/>
              </w:rPr>
            </w:pPr>
            <w:r>
              <w:rPr>
                <w:lang w:val="en-US"/>
              </w:rPr>
              <w:t>You should see the following line in console:</w:t>
            </w:r>
          </w:p>
          <w:p w14:paraId="2E9BF0D5" w14:textId="34F602A6" w:rsidR="00D54587" w:rsidDel="00C16F3B" w:rsidRDefault="00D54587" w:rsidP="00D54587">
            <w:pPr>
              <w:pStyle w:val="texte"/>
              <w:ind w:left="360"/>
              <w:rPr>
                <w:del w:id="116" w:author="Tran Han Minh" w:date="2021-05-10T09:21:00Z"/>
                <w:lang w:val="en-US"/>
              </w:rPr>
            </w:pPr>
            <w:r>
              <w:rPr>
                <w:noProof/>
                <w:lang w:val="en-US" w:eastAsia="zh-CN"/>
              </w:rPr>
              <w:drawing>
                <wp:inline distT="0" distB="0" distL="0" distR="0" wp14:anchorId="5CD06010" wp14:editId="1E8DC508">
                  <wp:extent cx="4804300" cy="663156"/>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56854" cy="670410"/>
                          </a:xfrm>
                          <a:prstGeom prst="rect">
                            <a:avLst/>
                          </a:prstGeom>
                        </pic:spPr>
                      </pic:pic>
                    </a:graphicData>
                  </a:graphic>
                </wp:inline>
              </w:drawing>
            </w:r>
          </w:p>
          <w:p w14:paraId="10D4411E" w14:textId="77777777" w:rsidR="00D54587" w:rsidDel="00C16F3B" w:rsidRDefault="00D54587" w:rsidP="00114ECC">
            <w:pPr>
              <w:pStyle w:val="texte"/>
              <w:ind w:left="0"/>
              <w:rPr>
                <w:ins w:id="117" w:author="Vo Huynh Anh Huy" w:date="2016-11-30T15:01:00Z"/>
                <w:del w:id="118" w:author="Tran Han Minh" w:date="2021-05-10T09:21:00Z"/>
                <w:lang w:val="en-US"/>
              </w:rPr>
            </w:pPr>
          </w:p>
          <w:p w14:paraId="39D2E70D" w14:textId="77777777" w:rsidR="00B66140" w:rsidRDefault="00B66140" w:rsidP="00C16F3B">
            <w:pPr>
              <w:pStyle w:val="texte"/>
              <w:ind w:left="360"/>
              <w:rPr>
                <w:ins w:id="119" w:author="Vo Huynh Anh Huy" w:date="2016-11-30T15:01:00Z"/>
                <w:lang w:val="en-US"/>
              </w:rPr>
              <w:pPrChange w:id="120" w:author="Tran Han Minh" w:date="2021-05-10T09:21:00Z">
                <w:pPr>
                  <w:pStyle w:val="texte"/>
                  <w:ind w:left="0"/>
                </w:pPr>
              </w:pPrChange>
            </w:pPr>
          </w:p>
          <w:p w14:paraId="5E5DF3F3" w14:textId="00CC28EB" w:rsidR="00B66140" w:rsidRDefault="00B66140" w:rsidP="00114ECC">
            <w:pPr>
              <w:pStyle w:val="texte"/>
              <w:ind w:left="0"/>
              <w:rPr>
                <w:lang w:val="en-US"/>
              </w:rPr>
            </w:pPr>
          </w:p>
        </w:tc>
        <w:tc>
          <w:tcPr>
            <w:tcW w:w="1350" w:type="dxa"/>
            <w:shd w:val="clear" w:color="auto" w:fill="auto"/>
          </w:tcPr>
          <w:p w14:paraId="5564A51E" w14:textId="23901A7D" w:rsidR="00954FE9" w:rsidRDefault="000B77D8" w:rsidP="00232FBD">
            <w:pPr>
              <w:pStyle w:val="texte"/>
              <w:ind w:left="0"/>
              <w:jc w:val="right"/>
              <w:rPr>
                <w:lang w:val="en-US"/>
              </w:rPr>
            </w:pPr>
            <w:r>
              <w:rPr>
                <w:lang w:val="en-US"/>
              </w:rPr>
              <w:t>1</w:t>
            </w:r>
          </w:p>
        </w:tc>
      </w:tr>
      <w:tr w:rsidR="00EC02F3" w:rsidRPr="000E6419" w14:paraId="119F28A5" w14:textId="77777777" w:rsidTr="00232FBD">
        <w:tc>
          <w:tcPr>
            <w:tcW w:w="648" w:type="dxa"/>
            <w:shd w:val="clear" w:color="auto" w:fill="auto"/>
          </w:tcPr>
          <w:p w14:paraId="4BCC29C7" w14:textId="77777777" w:rsidR="00EC02F3" w:rsidRPr="00232FBD" w:rsidRDefault="00EC02F3" w:rsidP="003E05A8">
            <w:pPr>
              <w:pStyle w:val="texte"/>
              <w:numPr>
                <w:ilvl w:val="0"/>
                <w:numId w:val="12"/>
              </w:numPr>
              <w:jc w:val="center"/>
              <w:rPr>
                <w:lang w:val="en-US"/>
              </w:rPr>
            </w:pPr>
          </w:p>
        </w:tc>
        <w:tc>
          <w:tcPr>
            <w:tcW w:w="810" w:type="dxa"/>
            <w:shd w:val="clear" w:color="auto" w:fill="auto"/>
          </w:tcPr>
          <w:p w14:paraId="726B9540" w14:textId="62D38664" w:rsidR="00EC02F3" w:rsidRDefault="000C35F7" w:rsidP="00232FBD">
            <w:pPr>
              <w:pStyle w:val="texte"/>
              <w:ind w:left="0"/>
              <w:rPr>
                <w:lang w:val="en-US"/>
              </w:rPr>
            </w:pPr>
            <w:r>
              <w:rPr>
                <w:lang w:val="en-US"/>
              </w:rPr>
              <w:t>R + E</w:t>
            </w:r>
          </w:p>
        </w:tc>
        <w:tc>
          <w:tcPr>
            <w:tcW w:w="3600" w:type="dxa"/>
            <w:shd w:val="clear" w:color="auto" w:fill="auto"/>
          </w:tcPr>
          <w:p w14:paraId="2449AFEA" w14:textId="2F9CCC6E" w:rsidR="00EC02F3" w:rsidRDefault="00A97FF0" w:rsidP="00232FBD">
            <w:pPr>
              <w:pStyle w:val="texte"/>
              <w:ind w:left="0"/>
              <w:rPr>
                <w:lang w:val="en-US"/>
              </w:rPr>
            </w:pPr>
            <w:proofErr w:type="spellStart"/>
            <w:r>
              <w:rPr>
                <w:lang w:val="en-US"/>
              </w:rPr>
              <w:t>Tasklet</w:t>
            </w:r>
            <w:proofErr w:type="spellEnd"/>
          </w:p>
        </w:tc>
        <w:tc>
          <w:tcPr>
            <w:tcW w:w="8100" w:type="dxa"/>
            <w:shd w:val="clear" w:color="auto" w:fill="auto"/>
          </w:tcPr>
          <w:p w14:paraId="4CB73799" w14:textId="1FAC73A6" w:rsidR="0087112B" w:rsidRDefault="003E4E01" w:rsidP="000E6419">
            <w:pPr>
              <w:pStyle w:val="texte"/>
              <w:ind w:left="0"/>
              <w:rPr>
                <w:lang w:val="en-US"/>
              </w:rPr>
            </w:pPr>
            <w:r>
              <w:rPr>
                <w:lang w:val="en-US"/>
              </w:rPr>
              <w:t xml:space="preserve">Read section </w:t>
            </w:r>
            <w:proofErr w:type="spellStart"/>
            <w:r w:rsidRPr="00CF607F">
              <w:rPr>
                <w:b/>
                <w:lang w:val="en-US"/>
              </w:rPr>
              <w:t>TaskletStep</w:t>
            </w:r>
            <w:proofErr w:type="spellEnd"/>
            <w:r>
              <w:rPr>
                <w:lang w:val="en-US"/>
              </w:rPr>
              <w:t xml:space="preserve"> in the following link:</w:t>
            </w:r>
          </w:p>
          <w:p w14:paraId="3B345F1C" w14:textId="57240FAE" w:rsidR="003E4E01" w:rsidRDefault="00517D50" w:rsidP="000E6419">
            <w:pPr>
              <w:pStyle w:val="texte"/>
              <w:ind w:left="0"/>
              <w:rPr>
                <w:lang w:val="en-US"/>
              </w:rPr>
            </w:pPr>
            <w:r>
              <w:fldChar w:fldCharType="begin"/>
            </w:r>
            <w:r w:rsidRPr="00C70EA1">
              <w:rPr>
                <w:lang w:val="en-US"/>
                <w:rPrChange w:id="121" w:author="Vo Huynh Anh Huy" w:date="2016-11-30T13:58:00Z">
                  <w:rPr/>
                </w:rPrChange>
              </w:rPr>
              <w:instrText xml:space="preserve"> HYPERLINK "http://docs.spring.io/spring-batch/reference/html/configureStep.html" \l "taskletStep" </w:instrText>
            </w:r>
            <w:r>
              <w:fldChar w:fldCharType="separate"/>
            </w:r>
            <w:r w:rsidR="003E4E01" w:rsidRPr="001F36C8">
              <w:rPr>
                <w:rStyle w:val="Hyperlink"/>
                <w:lang w:val="en-US"/>
              </w:rPr>
              <w:t>http://docs.spring.io/spring-batch/reference/html/configureStep.html#taskletStep</w:t>
            </w:r>
            <w:r>
              <w:rPr>
                <w:rStyle w:val="Hyperlink"/>
                <w:lang w:val="en-US"/>
              </w:rPr>
              <w:fldChar w:fldCharType="end"/>
            </w:r>
            <w:r w:rsidR="003E4E01">
              <w:rPr>
                <w:lang w:val="en-US"/>
              </w:rPr>
              <w:t xml:space="preserve"> </w:t>
            </w:r>
          </w:p>
          <w:p w14:paraId="2604DBBF" w14:textId="6450912C" w:rsidR="00314952" w:rsidRDefault="00314952" w:rsidP="00232FBD">
            <w:pPr>
              <w:pStyle w:val="texte"/>
              <w:ind w:left="0"/>
              <w:rPr>
                <w:lang w:val="en-US"/>
              </w:rPr>
            </w:pPr>
            <w:r>
              <w:rPr>
                <w:lang w:val="en-US"/>
              </w:rPr>
              <w:t xml:space="preserve">Please note that the document is written using XML configuration </w:t>
            </w:r>
            <w:r w:rsidR="008D2AC5">
              <w:rPr>
                <w:lang w:val="en-US"/>
              </w:rPr>
              <w:t>but</w:t>
            </w:r>
            <w:r>
              <w:rPr>
                <w:lang w:val="en-US"/>
              </w:rPr>
              <w:t xml:space="preserve"> we are using </w:t>
            </w:r>
            <w:r w:rsidR="008D2AC5">
              <w:rPr>
                <w:lang w:val="en-US"/>
              </w:rPr>
              <w:t>Java configuration</w:t>
            </w:r>
            <w:r>
              <w:rPr>
                <w:lang w:val="en-US"/>
              </w:rPr>
              <w:t xml:space="preserve"> in our project. </w:t>
            </w:r>
            <w:r w:rsidR="008D2AC5">
              <w:rPr>
                <w:lang w:val="en-US"/>
              </w:rPr>
              <w:br/>
            </w:r>
            <w:r>
              <w:rPr>
                <w:lang w:val="en-US"/>
              </w:rPr>
              <w:t>You should read the xml configuration</w:t>
            </w:r>
            <w:r w:rsidR="00D01C2B">
              <w:rPr>
                <w:lang w:val="en-US"/>
              </w:rPr>
              <w:t xml:space="preserve"> to understand what need to </w:t>
            </w:r>
            <w:proofErr w:type="gramStart"/>
            <w:r w:rsidR="00D01C2B">
              <w:rPr>
                <w:lang w:val="en-US"/>
              </w:rPr>
              <w:t xml:space="preserve">be </w:t>
            </w:r>
            <w:r w:rsidR="008D2AC5">
              <w:rPr>
                <w:lang w:val="en-US"/>
              </w:rPr>
              <w:t>defined</w:t>
            </w:r>
            <w:proofErr w:type="gramEnd"/>
            <w:r>
              <w:rPr>
                <w:lang w:val="en-US"/>
              </w:rPr>
              <w:t xml:space="preserve"> then </w:t>
            </w:r>
            <w:r w:rsidR="00D01C2B">
              <w:rPr>
                <w:lang w:val="en-US"/>
              </w:rPr>
              <w:t>configure it using</w:t>
            </w:r>
            <w:r>
              <w:rPr>
                <w:lang w:val="en-US"/>
              </w:rPr>
              <w:t xml:space="preserve"> </w:t>
            </w:r>
            <w:r w:rsidR="008D2AC5">
              <w:rPr>
                <w:lang w:val="en-US"/>
              </w:rPr>
              <w:t>Java configuration</w:t>
            </w:r>
            <w:ins w:id="122" w:author="Phan Vu Liem" w:date="2016-11-28T19:26:00Z">
              <w:r w:rsidR="0027333E">
                <w:rPr>
                  <w:lang w:val="en-US"/>
                </w:rPr>
                <w:t xml:space="preserve"> (</w:t>
              </w:r>
            </w:ins>
            <w:ins w:id="123" w:author="Vo Huynh Anh Huy" w:date="2016-11-30T14:34:00Z">
              <w:r w:rsidR="00A1026E">
                <w:rPr>
                  <w:lang w:val="en-US"/>
                </w:rPr>
                <w:fldChar w:fldCharType="begin"/>
              </w:r>
              <w:r w:rsidR="00A1026E">
                <w:rPr>
                  <w:lang w:val="en-US"/>
                </w:rPr>
                <w:instrText xml:space="preserve"> HYPERLINK "</w:instrText>
              </w:r>
            </w:ins>
            <w:ins w:id="124" w:author="Phan Vu Liem" w:date="2016-11-28T19:26:00Z">
              <w:r w:rsidR="00A1026E" w:rsidRPr="0027333E">
                <w:rPr>
                  <w:lang w:val="en-US"/>
                </w:rPr>
                <w:instrText>http://docs.spring.io/spring-batch/reference/htmlsingle/#javaConfig</w:instrText>
              </w:r>
            </w:ins>
            <w:ins w:id="125" w:author="Vo Huynh Anh Huy" w:date="2016-11-30T14:34:00Z">
              <w:r w:rsidR="00A1026E">
                <w:rPr>
                  <w:lang w:val="en-US"/>
                </w:rPr>
                <w:instrText xml:space="preserve">" </w:instrText>
              </w:r>
              <w:r w:rsidR="00A1026E">
                <w:rPr>
                  <w:lang w:val="en-US"/>
                </w:rPr>
                <w:fldChar w:fldCharType="separate"/>
              </w:r>
            </w:ins>
            <w:ins w:id="126" w:author="Phan Vu Liem" w:date="2016-11-28T19:26:00Z">
              <w:r w:rsidR="00A1026E" w:rsidRPr="0044186A">
                <w:rPr>
                  <w:rStyle w:val="Hyperlink"/>
                  <w:lang w:val="en-US"/>
                </w:rPr>
                <w:t>http://docs.spring.io/spring-batch/reference/htmlsingle/#javaConfig</w:t>
              </w:r>
            </w:ins>
            <w:ins w:id="127" w:author="Vo Huynh Anh Huy" w:date="2016-11-30T14:34:00Z">
              <w:r w:rsidR="00A1026E">
                <w:rPr>
                  <w:lang w:val="en-US"/>
                </w:rPr>
                <w:fldChar w:fldCharType="end"/>
              </w:r>
            </w:ins>
            <w:ins w:id="128" w:author="Phan Vu Liem" w:date="2016-11-28T19:26:00Z">
              <w:r w:rsidR="0027333E">
                <w:rPr>
                  <w:lang w:val="en-US"/>
                </w:rPr>
                <w:t>)</w:t>
              </w:r>
            </w:ins>
            <w:r>
              <w:rPr>
                <w:lang w:val="en-US"/>
              </w:rPr>
              <w:t>.</w:t>
            </w:r>
            <w:ins w:id="129" w:author="Vo Huynh Anh Huy" w:date="2016-11-30T14:34:00Z">
              <w:r w:rsidR="00A1026E">
                <w:rPr>
                  <w:lang w:val="en-US"/>
                </w:rPr>
                <w:br/>
              </w:r>
            </w:ins>
            <w:ins w:id="130" w:author="Phan Vu Liem" w:date="2016-11-28T19:16:00Z">
              <w:del w:id="131" w:author="Vo Huynh Anh Huy" w:date="2016-11-30T14:34:00Z">
                <w:r w:rsidR="00D24712" w:rsidDel="00A1026E">
                  <w:rPr>
                    <w:lang w:val="en-US"/>
                  </w:rPr>
                  <w:delText xml:space="preserve"> </w:delText>
                </w:r>
              </w:del>
              <w:r w:rsidR="00D24712">
                <w:rPr>
                  <w:lang w:val="en-US"/>
                </w:rPr>
                <w:t xml:space="preserve">For a comparison from XML to Java configuration, here is an example: </w:t>
              </w:r>
            </w:ins>
            <w:ins w:id="132" w:author="Vo Huynh Anh Huy" w:date="2016-11-30T14:34:00Z">
              <w:r w:rsidR="00A1026E">
                <w:rPr>
                  <w:lang w:val="en-US"/>
                </w:rPr>
                <w:fldChar w:fldCharType="begin"/>
              </w:r>
              <w:r w:rsidR="00A1026E">
                <w:rPr>
                  <w:lang w:val="en-US"/>
                </w:rPr>
                <w:instrText xml:space="preserve"> HYPERLINK "</w:instrText>
              </w:r>
            </w:ins>
            <w:ins w:id="133" w:author="Phan Vu Liem" w:date="2016-11-28T19:16:00Z">
              <w:r w:rsidR="00A1026E" w:rsidRPr="00D24712">
                <w:rPr>
                  <w:lang w:val="en-US"/>
                </w:rPr>
                <w:instrText>https://blog.codecentric.de/en/2013/06/spring-batch-2-2-javaconfig-part-1-a-comparison-to-xml/</w:instrText>
              </w:r>
            </w:ins>
            <w:ins w:id="134" w:author="Vo Huynh Anh Huy" w:date="2016-11-30T14:34:00Z">
              <w:r w:rsidR="00A1026E">
                <w:rPr>
                  <w:lang w:val="en-US"/>
                </w:rPr>
                <w:instrText xml:space="preserve">" </w:instrText>
              </w:r>
              <w:r w:rsidR="00A1026E">
                <w:rPr>
                  <w:lang w:val="en-US"/>
                </w:rPr>
                <w:fldChar w:fldCharType="separate"/>
              </w:r>
            </w:ins>
            <w:ins w:id="135" w:author="Phan Vu Liem" w:date="2016-11-28T19:16:00Z">
              <w:r w:rsidR="00A1026E" w:rsidRPr="0044186A">
                <w:rPr>
                  <w:rStyle w:val="Hyperlink"/>
                  <w:lang w:val="en-US"/>
                </w:rPr>
                <w:t>https://blog.codecentric.de/en/2013/06/spring-batch-2-2-javaconfig-part-1-a-comparison-to-xml/</w:t>
              </w:r>
            </w:ins>
            <w:ins w:id="136" w:author="Vo Huynh Anh Huy" w:date="2016-11-30T14:34:00Z">
              <w:r w:rsidR="00A1026E">
                <w:rPr>
                  <w:lang w:val="en-US"/>
                </w:rPr>
                <w:fldChar w:fldCharType="end"/>
              </w:r>
            </w:ins>
          </w:p>
          <w:p w14:paraId="49241795" w14:textId="38993428" w:rsidR="000C35F7" w:rsidRPr="006F2CAD" w:rsidRDefault="000C35F7" w:rsidP="00232FBD">
            <w:pPr>
              <w:pStyle w:val="texte"/>
              <w:ind w:left="0"/>
              <w:rPr>
                <w:b/>
                <w:sz w:val="24"/>
                <w:u w:val="single"/>
                <w:lang w:val="en-US"/>
              </w:rPr>
            </w:pPr>
            <w:r w:rsidRPr="006F2CAD">
              <w:rPr>
                <w:b/>
                <w:sz w:val="24"/>
                <w:u w:val="single"/>
                <w:lang w:val="en-US"/>
              </w:rPr>
              <w:t>Exercise</w:t>
            </w:r>
            <w:r w:rsidR="00AE4F5F">
              <w:rPr>
                <w:b/>
                <w:sz w:val="24"/>
                <w:u w:val="single"/>
                <w:lang w:val="en-US"/>
              </w:rPr>
              <w:t xml:space="preserve"> 1</w:t>
            </w:r>
            <w:r w:rsidRPr="006F2CAD">
              <w:rPr>
                <w:b/>
                <w:sz w:val="24"/>
                <w:u w:val="single"/>
                <w:lang w:val="en-US"/>
              </w:rPr>
              <w:t xml:space="preserve">: </w:t>
            </w:r>
          </w:p>
          <w:p w14:paraId="032C1C2E" w14:textId="103DA355" w:rsidR="000C35F7" w:rsidRDefault="000C35F7" w:rsidP="00232FBD">
            <w:pPr>
              <w:pStyle w:val="texte"/>
              <w:ind w:left="0"/>
              <w:rPr>
                <w:lang w:val="en-US"/>
              </w:rPr>
            </w:pPr>
            <w:r>
              <w:rPr>
                <w:lang w:val="en-US"/>
              </w:rPr>
              <w:lastRenderedPageBreak/>
              <w:t xml:space="preserve">You are given a </w:t>
            </w:r>
            <w:r w:rsidRPr="007167CC">
              <w:rPr>
                <w:b/>
                <w:lang w:val="en-US"/>
              </w:rPr>
              <w:t>sample-data.csv</w:t>
            </w:r>
            <w:r>
              <w:rPr>
                <w:lang w:val="en-US"/>
              </w:rPr>
              <w:t xml:space="preserve"> that contains </w:t>
            </w:r>
            <w:r w:rsidR="0038440E">
              <w:rPr>
                <w:lang w:val="en-US"/>
              </w:rPr>
              <w:t>some</w:t>
            </w:r>
            <w:r>
              <w:rPr>
                <w:lang w:val="en-US"/>
              </w:rPr>
              <w:t xml:space="preserve"> lines. Each line </w:t>
            </w:r>
            <w:r w:rsidR="006F2CAD">
              <w:rPr>
                <w:lang w:val="en-US"/>
              </w:rPr>
              <w:t>is</w:t>
            </w:r>
            <w:r>
              <w:rPr>
                <w:lang w:val="en-US"/>
              </w:rPr>
              <w:t xml:space="preserve"> </w:t>
            </w:r>
            <w:r w:rsidR="006F2CAD">
              <w:rPr>
                <w:lang w:val="en-US"/>
              </w:rPr>
              <w:t>data of a Person</w:t>
            </w:r>
            <w:r>
              <w:rPr>
                <w:lang w:val="en-US"/>
              </w:rPr>
              <w:t>.</w:t>
            </w:r>
            <w:r>
              <w:rPr>
                <w:lang w:val="en-US"/>
              </w:rPr>
              <w:br/>
            </w:r>
            <w:r w:rsidR="007167CC">
              <w:rPr>
                <w:noProof/>
                <w:lang w:val="en-US" w:eastAsia="zh-CN"/>
              </w:rPr>
              <w:drawing>
                <wp:inline distT="0" distB="0" distL="0" distR="0" wp14:anchorId="27AFB059" wp14:editId="1A0D1037">
                  <wp:extent cx="2466975" cy="23336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466975" cy="2333625"/>
                          </a:xfrm>
                          <a:prstGeom prst="rect">
                            <a:avLst/>
                          </a:prstGeom>
                        </pic:spPr>
                      </pic:pic>
                    </a:graphicData>
                  </a:graphic>
                </wp:inline>
              </w:drawing>
            </w:r>
          </w:p>
          <w:p w14:paraId="1E2537C9" w14:textId="0C1D874E" w:rsidR="000C35F7" w:rsidRDefault="006F2CAD" w:rsidP="00232FBD">
            <w:pPr>
              <w:pStyle w:val="texte"/>
              <w:ind w:left="0"/>
              <w:rPr>
                <w:lang w:val="en-US"/>
              </w:rPr>
            </w:pPr>
            <w:r>
              <w:rPr>
                <w:noProof/>
                <w:lang w:val="en-US" w:eastAsia="zh-CN"/>
              </w:rPr>
              <w:drawing>
                <wp:inline distT="0" distB="0" distL="0" distR="0" wp14:anchorId="63DC769A" wp14:editId="1BBEE5C9">
                  <wp:extent cx="2124075" cy="8286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124075" cy="828675"/>
                          </a:xfrm>
                          <a:prstGeom prst="rect">
                            <a:avLst/>
                          </a:prstGeom>
                        </pic:spPr>
                      </pic:pic>
                    </a:graphicData>
                  </a:graphic>
                </wp:inline>
              </w:drawing>
            </w:r>
          </w:p>
          <w:p w14:paraId="29FFEFCB" w14:textId="0266EB0E" w:rsidR="000E6419" w:rsidRDefault="000C35F7" w:rsidP="00232FBD">
            <w:pPr>
              <w:pStyle w:val="texte"/>
              <w:ind w:left="0"/>
              <w:rPr>
                <w:lang w:val="en-US"/>
              </w:rPr>
            </w:pPr>
            <w:r>
              <w:rPr>
                <w:lang w:val="en-US"/>
              </w:rPr>
              <w:t xml:space="preserve">Your job is implement a </w:t>
            </w:r>
            <w:proofErr w:type="spellStart"/>
            <w:r>
              <w:rPr>
                <w:lang w:val="en-US"/>
              </w:rPr>
              <w:t>tasklet</w:t>
            </w:r>
            <w:proofErr w:type="spellEnd"/>
            <w:r>
              <w:rPr>
                <w:lang w:val="en-US"/>
              </w:rPr>
              <w:t xml:space="preserve"> that read data from </w:t>
            </w:r>
            <w:r w:rsidRPr="00CC3246">
              <w:rPr>
                <w:b/>
                <w:lang w:val="en-US"/>
              </w:rPr>
              <w:t>sample-data.csv</w:t>
            </w:r>
            <w:r>
              <w:rPr>
                <w:lang w:val="en-US"/>
              </w:rPr>
              <w:t xml:space="preserve"> then write to </w:t>
            </w:r>
            <w:r w:rsidRPr="00CC3246">
              <w:rPr>
                <w:b/>
                <w:lang w:val="en-US"/>
              </w:rPr>
              <w:t>output.csv</w:t>
            </w:r>
            <w:r>
              <w:rPr>
                <w:lang w:val="en-US"/>
              </w:rPr>
              <w:t xml:space="preserve"> all </w:t>
            </w:r>
            <w:r w:rsidR="009613C1">
              <w:rPr>
                <w:lang w:val="en-US"/>
              </w:rPr>
              <w:t>the persons that have last name “Doe”</w:t>
            </w:r>
            <w:r w:rsidR="009D71AD">
              <w:rPr>
                <w:lang w:val="en-US"/>
              </w:rPr>
              <w:t>.</w:t>
            </w:r>
          </w:p>
          <w:p w14:paraId="49411760" w14:textId="20EC793F" w:rsidR="009D71AD" w:rsidRDefault="001E3598" w:rsidP="00232FBD">
            <w:pPr>
              <w:pStyle w:val="texte"/>
              <w:ind w:left="0"/>
              <w:rPr>
                <w:lang w:val="en-US"/>
              </w:rPr>
            </w:pPr>
            <w:r>
              <w:rPr>
                <w:lang w:val="en-US"/>
              </w:rPr>
              <w:t>The picture below shows our</w:t>
            </w:r>
            <w:r w:rsidR="009D71AD">
              <w:rPr>
                <w:lang w:val="en-US"/>
              </w:rPr>
              <w:t xml:space="preserve"> expected result</w:t>
            </w:r>
            <w:r>
              <w:rPr>
                <w:lang w:val="en-US"/>
              </w:rPr>
              <w:t>:</w:t>
            </w:r>
          </w:p>
          <w:p w14:paraId="2245DDC6" w14:textId="57727799" w:rsidR="000C35F7" w:rsidRDefault="007167CC" w:rsidP="00232FBD">
            <w:pPr>
              <w:pStyle w:val="texte"/>
              <w:ind w:left="0"/>
              <w:rPr>
                <w:lang w:val="en-US"/>
              </w:rPr>
            </w:pPr>
            <w:r>
              <w:rPr>
                <w:noProof/>
                <w:lang w:val="en-US" w:eastAsia="zh-CN"/>
              </w:rPr>
              <w:drawing>
                <wp:inline distT="0" distB="0" distL="0" distR="0" wp14:anchorId="5D6300C5" wp14:editId="3A217DC1">
                  <wp:extent cx="2133600" cy="647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133600" cy="647700"/>
                          </a:xfrm>
                          <a:prstGeom prst="rect">
                            <a:avLst/>
                          </a:prstGeom>
                        </pic:spPr>
                      </pic:pic>
                    </a:graphicData>
                  </a:graphic>
                </wp:inline>
              </w:drawing>
            </w:r>
          </w:p>
          <w:p w14:paraId="39EE5AA2" w14:textId="77777777" w:rsidR="000C35F7" w:rsidRDefault="000C35F7" w:rsidP="00232FBD">
            <w:pPr>
              <w:pStyle w:val="texte"/>
              <w:ind w:left="0"/>
              <w:rPr>
                <w:lang w:val="en-US"/>
              </w:rPr>
            </w:pPr>
          </w:p>
        </w:tc>
        <w:tc>
          <w:tcPr>
            <w:tcW w:w="1350" w:type="dxa"/>
            <w:shd w:val="clear" w:color="auto" w:fill="auto"/>
          </w:tcPr>
          <w:p w14:paraId="0817BC4A" w14:textId="4008670B" w:rsidR="00EC02F3" w:rsidRDefault="00B66140">
            <w:pPr>
              <w:pStyle w:val="texte"/>
              <w:ind w:left="0"/>
              <w:jc w:val="right"/>
              <w:rPr>
                <w:lang w:val="en-US"/>
              </w:rPr>
            </w:pPr>
            <w:ins w:id="137" w:author="Vo Huynh Anh Huy" w:date="2016-11-30T15:01:00Z">
              <w:r>
                <w:rPr>
                  <w:lang w:val="en-US"/>
                </w:rPr>
                <w:lastRenderedPageBreak/>
                <w:t>2</w:t>
              </w:r>
            </w:ins>
            <w:commentRangeStart w:id="138"/>
            <w:del w:id="139" w:author="Vo Huynh Anh Huy" w:date="2016-11-30T14:34:00Z">
              <w:r w:rsidR="00380102" w:rsidDel="0070550D">
                <w:rPr>
                  <w:lang w:val="en-US"/>
                </w:rPr>
                <w:delText>4</w:delText>
              </w:r>
            </w:del>
            <w:commentRangeEnd w:id="138"/>
            <w:r w:rsidR="00C30BAB">
              <w:rPr>
                <w:rStyle w:val="CommentReference"/>
              </w:rPr>
              <w:commentReference w:id="138"/>
            </w:r>
          </w:p>
        </w:tc>
      </w:tr>
      <w:tr w:rsidR="00C86FB2" w:rsidRPr="00A55EA3" w14:paraId="7ADBC84D" w14:textId="77777777" w:rsidTr="00232FBD">
        <w:tc>
          <w:tcPr>
            <w:tcW w:w="648" w:type="dxa"/>
            <w:shd w:val="clear" w:color="auto" w:fill="auto"/>
          </w:tcPr>
          <w:p w14:paraId="09E241AA" w14:textId="63318711" w:rsidR="00C86FB2" w:rsidRPr="00232FBD" w:rsidRDefault="00C86FB2" w:rsidP="003E05A8">
            <w:pPr>
              <w:pStyle w:val="texte"/>
              <w:numPr>
                <w:ilvl w:val="0"/>
                <w:numId w:val="12"/>
              </w:numPr>
              <w:jc w:val="center"/>
              <w:rPr>
                <w:lang w:val="en-US"/>
              </w:rPr>
            </w:pPr>
          </w:p>
        </w:tc>
        <w:tc>
          <w:tcPr>
            <w:tcW w:w="810" w:type="dxa"/>
            <w:shd w:val="clear" w:color="auto" w:fill="auto"/>
          </w:tcPr>
          <w:p w14:paraId="47FDDCE4" w14:textId="682A4940" w:rsidR="00C86FB2" w:rsidRDefault="00A45367" w:rsidP="00232FBD">
            <w:pPr>
              <w:pStyle w:val="texte"/>
              <w:ind w:left="0"/>
              <w:rPr>
                <w:lang w:val="en-US"/>
              </w:rPr>
            </w:pPr>
            <w:r>
              <w:rPr>
                <w:lang w:val="en-US"/>
              </w:rPr>
              <w:t xml:space="preserve">R + </w:t>
            </w:r>
            <w:r w:rsidR="00C86FB2">
              <w:rPr>
                <w:lang w:val="en-US"/>
              </w:rPr>
              <w:t>E</w:t>
            </w:r>
          </w:p>
        </w:tc>
        <w:tc>
          <w:tcPr>
            <w:tcW w:w="3600" w:type="dxa"/>
            <w:shd w:val="clear" w:color="auto" w:fill="auto"/>
          </w:tcPr>
          <w:p w14:paraId="710FF144" w14:textId="27EE0B1D" w:rsidR="00C86FB2" w:rsidRDefault="00887D2F" w:rsidP="009318F1">
            <w:pPr>
              <w:pStyle w:val="texte"/>
              <w:ind w:left="0"/>
              <w:rPr>
                <w:lang w:val="en-US"/>
              </w:rPr>
            </w:pPr>
            <w:r>
              <w:rPr>
                <w:lang w:val="en-US"/>
              </w:rPr>
              <w:t>Chunk-Oriented Processing</w:t>
            </w:r>
          </w:p>
        </w:tc>
        <w:tc>
          <w:tcPr>
            <w:tcW w:w="8100" w:type="dxa"/>
            <w:shd w:val="clear" w:color="auto" w:fill="auto"/>
          </w:tcPr>
          <w:p w14:paraId="7A583493" w14:textId="261D554F" w:rsidR="00C86FB2" w:rsidRDefault="00CF607F" w:rsidP="00232FBD">
            <w:pPr>
              <w:pStyle w:val="texte"/>
              <w:ind w:left="0"/>
              <w:rPr>
                <w:lang w:val="en-US"/>
              </w:rPr>
            </w:pPr>
            <w:r>
              <w:rPr>
                <w:lang w:val="en-US"/>
              </w:rPr>
              <w:t xml:space="preserve">Read section </w:t>
            </w:r>
            <w:r w:rsidRPr="00CF607F">
              <w:rPr>
                <w:b/>
                <w:lang w:val="en-US"/>
              </w:rPr>
              <w:t>Chunk-Oriented Processing</w:t>
            </w:r>
            <w:r>
              <w:rPr>
                <w:lang w:val="en-US"/>
              </w:rPr>
              <w:t xml:space="preserve"> in the following link:</w:t>
            </w:r>
          </w:p>
          <w:p w14:paraId="075BD3C3" w14:textId="77777777" w:rsidR="00CF607F" w:rsidRDefault="00517D50" w:rsidP="00232FBD">
            <w:pPr>
              <w:pStyle w:val="texte"/>
              <w:ind w:left="0"/>
              <w:rPr>
                <w:lang w:val="en-US"/>
              </w:rPr>
            </w:pPr>
            <w:r>
              <w:fldChar w:fldCharType="begin"/>
            </w:r>
            <w:r w:rsidRPr="00C70EA1">
              <w:rPr>
                <w:lang w:val="en-US"/>
                <w:rPrChange w:id="140" w:author="Vo Huynh Anh Huy" w:date="2016-11-30T13:58:00Z">
                  <w:rPr/>
                </w:rPrChange>
              </w:rPr>
              <w:instrText xml:space="preserve"> HYPERLINK "http://docs.spring.io/spring-batch/reference/html/configureStep.html" \l "chunkOrientedProcessing" </w:instrText>
            </w:r>
            <w:r>
              <w:fldChar w:fldCharType="separate"/>
            </w:r>
            <w:r w:rsidR="00CF607F" w:rsidRPr="001F36C8">
              <w:rPr>
                <w:rStyle w:val="Hyperlink"/>
                <w:lang w:val="en-US"/>
              </w:rPr>
              <w:t>http://docs.spring.io/spring-batch/reference/html/configureStep.html#chunkOrientedProcessing</w:t>
            </w:r>
            <w:r>
              <w:rPr>
                <w:rStyle w:val="Hyperlink"/>
                <w:lang w:val="en-US"/>
              </w:rPr>
              <w:fldChar w:fldCharType="end"/>
            </w:r>
            <w:r w:rsidR="00CF607F">
              <w:rPr>
                <w:lang w:val="en-US"/>
              </w:rPr>
              <w:t xml:space="preserve"> </w:t>
            </w:r>
          </w:p>
          <w:p w14:paraId="68D78321" w14:textId="77777777" w:rsidR="00F66258" w:rsidRDefault="00F66258" w:rsidP="00F66258">
            <w:pPr>
              <w:pStyle w:val="texte"/>
              <w:ind w:left="0"/>
              <w:rPr>
                <w:lang w:val="en-US"/>
              </w:rPr>
            </w:pPr>
            <w:r>
              <w:rPr>
                <w:lang w:val="en-US"/>
              </w:rPr>
              <w:lastRenderedPageBreak/>
              <w:t>After reading, trainee should be able to answer these questions:</w:t>
            </w:r>
          </w:p>
          <w:p w14:paraId="726ADDB8" w14:textId="19D46AF5" w:rsidR="001E0B34" w:rsidRDefault="001E0B34" w:rsidP="00F66258">
            <w:pPr>
              <w:pStyle w:val="texte"/>
              <w:numPr>
                <w:ilvl w:val="0"/>
                <w:numId w:val="16"/>
              </w:numPr>
              <w:rPr>
                <w:lang w:val="en-US"/>
              </w:rPr>
            </w:pPr>
            <w:r>
              <w:rPr>
                <w:lang w:val="en-US"/>
              </w:rPr>
              <w:t>What is chunk-oriented processing?</w:t>
            </w:r>
          </w:p>
          <w:p w14:paraId="2ECE7809" w14:textId="77777777" w:rsidR="00F66258" w:rsidRDefault="00F66258" w:rsidP="00F66258">
            <w:pPr>
              <w:pStyle w:val="texte"/>
              <w:numPr>
                <w:ilvl w:val="0"/>
                <w:numId w:val="16"/>
              </w:numPr>
              <w:rPr>
                <w:lang w:val="en-US"/>
              </w:rPr>
            </w:pPr>
            <w:r>
              <w:rPr>
                <w:lang w:val="en-US"/>
              </w:rPr>
              <w:t>How to configure a chunk oriented processing step (reader-processor-writer)?</w:t>
            </w:r>
          </w:p>
          <w:p w14:paraId="3CD9B863" w14:textId="6872A31E" w:rsidR="00F66258" w:rsidRPr="006F2CAD" w:rsidRDefault="00F66258" w:rsidP="00F66258">
            <w:pPr>
              <w:pStyle w:val="texte"/>
              <w:ind w:left="0"/>
              <w:rPr>
                <w:b/>
                <w:sz w:val="24"/>
                <w:u w:val="single"/>
                <w:lang w:val="en-US"/>
              </w:rPr>
            </w:pPr>
            <w:bookmarkStart w:id="141" w:name="OLE_LINK11"/>
            <w:bookmarkStart w:id="142" w:name="OLE_LINK12"/>
            <w:r w:rsidRPr="006F2CAD">
              <w:rPr>
                <w:b/>
                <w:sz w:val="24"/>
                <w:u w:val="single"/>
                <w:lang w:val="en-US"/>
              </w:rPr>
              <w:t>Exercise</w:t>
            </w:r>
            <w:r w:rsidR="00AE4F5F">
              <w:rPr>
                <w:b/>
                <w:sz w:val="24"/>
                <w:u w:val="single"/>
                <w:lang w:val="en-US"/>
              </w:rPr>
              <w:t xml:space="preserve"> 2</w:t>
            </w:r>
            <w:r w:rsidRPr="006F2CAD">
              <w:rPr>
                <w:b/>
                <w:sz w:val="24"/>
                <w:u w:val="single"/>
                <w:lang w:val="en-US"/>
              </w:rPr>
              <w:t xml:space="preserve">: </w:t>
            </w:r>
          </w:p>
          <w:bookmarkEnd w:id="141"/>
          <w:bookmarkEnd w:id="142"/>
          <w:p w14:paraId="446BB33F" w14:textId="6EC6E4AF" w:rsidR="00F66258" w:rsidRDefault="005509B4" w:rsidP="005D7812">
            <w:pPr>
              <w:pStyle w:val="texte"/>
              <w:ind w:left="0"/>
              <w:rPr>
                <w:lang w:val="en-US"/>
              </w:rPr>
            </w:pPr>
            <w:r>
              <w:rPr>
                <w:lang w:val="en-US"/>
              </w:rPr>
              <w:t>Redo</w:t>
            </w:r>
            <w:r w:rsidR="005D7812">
              <w:rPr>
                <w:lang w:val="en-US"/>
              </w:rPr>
              <w:t xml:space="preserve"> </w:t>
            </w:r>
            <w:r w:rsidR="00EE6AD8" w:rsidRPr="00EE6AD8">
              <w:rPr>
                <w:i/>
                <w:lang w:val="en-US"/>
              </w:rPr>
              <w:t>E</w:t>
            </w:r>
            <w:r w:rsidR="005D7812" w:rsidRPr="00EE6AD8">
              <w:rPr>
                <w:i/>
                <w:lang w:val="en-US"/>
              </w:rPr>
              <w:t>xercise</w:t>
            </w:r>
            <w:r w:rsidR="00AE4F5F" w:rsidRPr="00EE6AD8">
              <w:rPr>
                <w:i/>
                <w:lang w:val="en-US"/>
              </w:rPr>
              <w:t xml:space="preserve"> 1</w:t>
            </w:r>
            <w:r w:rsidR="005D7812">
              <w:rPr>
                <w:lang w:val="en-US"/>
              </w:rPr>
              <w:t xml:space="preserve"> </w:t>
            </w:r>
            <w:r>
              <w:rPr>
                <w:lang w:val="en-US"/>
              </w:rPr>
              <w:t>but</w:t>
            </w:r>
            <w:r w:rsidR="005D7812">
              <w:rPr>
                <w:lang w:val="en-US"/>
              </w:rPr>
              <w:t xml:space="preserve"> using</w:t>
            </w:r>
            <w:r w:rsidR="00015248">
              <w:rPr>
                <w:lang w:val="en-US"/>
              </w:rPr>
              <w:t xml:space="preserve"> chunk-</w:t>
            </w:r>
            <w:proofErr w:type="spellStart"/>
            <w:r w:rsidR="00015248">
              <w:rPr>
                <w:lang w:val="en-US"/>
              </w:rPr>
              <w:t>oritented</w:t>
            </w:r>
            <w:proofErr w:type="spellEnd"/>
            <w:r w:rsidR="00015248">
              <w:rPr>
                <w:lang w:val="en-US"/>
              </w:rPr>
              <w:t xml:space="preserve"> processing with</w:t>
            </w:r>
            <w:r w:rsidR="005D7812">
              <w:rPr>
                <w:lang w:val="en-US"/>
              </w:rPr>
              <w:t xml:space="preserve"> Item Reader</w:t>
            </w:r>
            <w:r w:rsidR="00015248">
              <w:rPr>
                <w:lang w:val="en-US"/>
              </w:rPr>
              <w:t xml:space="preserve"> (+</w:t>
            </w:r>
            <w:r w:rsidR="00BD3018">
              <w:rPr>
                <w:lang w:val="en-US"/>
              </w:rPr>
              <w:t xml:space="preserve"> </w:t>
            </w:r>
            <w:r>
              <w:rPr>
                <w:lang w:val="en-US"/>
              </w:rPr>
              <w:t>Item Processor</w:t>
            </w:r>
            <w:r w:rsidR="00015248">
              <w:rPr>
                <w:lang w:val="en-US"/>
              </w:rPr>
              <w:t>)</w:t>
            </w:r>
            <w:r>
              <w:rPr>
                <w:lang w:val="en-US"/>
              </w:rPr>
              <w:t xml:space="preserve"> and Item Writer instead of </w:t>
            </w:r>
            <w:proofErr w:type="spellStart"/>
            <w:r>
              <w:rPr>
                <w:lang w:val="en-US"/>
              </w:rPr>
              <w:t>Tasklet</w:t>
            </w:r>
            <w:proofErr w:type="spellEnd"/>
            <w:r>
              <w:rPr>
                <w:lang w:val="en-US"/>
              </w:rPr>
              <w:t>.</w:t>
            </w:r>
          </w:p>
          <w:p w14:paraId="4E2E3E84" w14:textId="77777777" w:rsidR="00843D74" w:rsidRDefault="00A55EA3" w:rsidP="005D7812">
            <w:pPr>
              <w:pStyle w:val="texte"/>
              <w:ind w:left="0"/>
              <w:rPr>
                <w:lang w:val="en-US"/>
              </w:rPr>
            </w:pPr>
            <w:r>
              <w:rPr>
                <w:lang w:val="en-US"/>
              </w:rPr>
              <w:t>Answer the following question:</w:t>
            </w:r>
          </w:p>
          <w:p w14:paraId="0911B94E" w14:textId="60D1B54C" w:rsidR="00A55EA3" w:rsidRDefault="00A55EA3" w:rsidP="00A55EA3">
            <w:pPr>
              <w:pStyle w:val="texte"/>
              <w:numPr>
                <w:ilvl w:val="0"/>
                <w:numId w:val="16"/>
              </w:numPr>
              <w:rPr>
                <w:lang w:val="en-US"/>
              </w:rPr>
            </w:pPr>
            <w:r>
              <w:rPr>
                <w:lang w:val="en-US"/>
              </w:rPr>
              <w:t xml:space="preserve">When to use </w:t>
            </w:r>
            <w:proofErr w:type="spellStart"/>
            <w:r>
              <w:rPr>
                <w:lang w:val="en-US"/>
              </w:rPr>
              <w:t>tasklet</w:t>
            </w:r>
            <w:proofErr w:type="spellEnd"/>
            <w:r>
              <w:rPr>
                <w:lang w:val="en-US"/>
              </w:rPr>
              <w:t xml:space="preserve"> and when to use</w:t>
            </w:r>
            <w:r w:rsidR="008470B7">
              <w:rPr>
                <w:lang w:val="en-US"/>
              </w:rPr>
              <w:t xml:space="preserve"> chunk-</w:t>
            </w:r>
            <w:proofErr w:type="spellStart"/>
            <w:r w:rsidR="008470B7">
              <w:rPr>
                <w:lang w:val="en-US"/>
              </w:rPr>
              <w:t>oritented</w:t>
            </w:r>
            <w:proofErr w:type="spellEnd"/>
            <w:r w:rsidR="008470B7">
              <w:rPr>
                <w:lang w:val="en-US"/>
              </w:rPr>
              <w:t xml:space="preserve"> processing (with </w:t>
            </w:r>
            <w:r>
              <w:rPr>
                <w:lang w:val="en-US"/>
              </w:rPr>
              <w:t xml:space="preserve"> item reader-processor-writer</w:t>
            </w:r>
            <w:r w:rsidR="008470B7">
              <w:rPr>
                <w:lang w:val="en-US"/>
              </w:rPr>
              <w:t>)</w:t>
            </w:r>
            <w:r>
              <w:rPr>
                <w:lang w:val="en-US"/>
              </w:rPr>
              <w:t xml:space="preserve">? </w:t>
            </w:r>
          </w:p>
          <w:p w14:paraId="0BA7A0C3" w14:textId="07FE98D1" w:rsidR="00A55EA3" w:rsidRPr="00A55EA3" w:rsidRDefault="00A55EA3" w:rsidP="00A55EA3">
            <w:pPr>
              <w:pStyle w:val="texte"/>
              <w:numPr>
                <w:ilvl w:val="0"/>
                <w:numId w:val="16"/>
              </w:numPr>
              <w:rPr>
                <w:lang w:val="en-US"/>
              </w:rPr>
            </w:pPr>
            <w:r>
              <w:rPr>
                <w:lang w:val="en-US"/>
              </w:rPr>
              <w:t xml:space="preserve">Why chunk-oriented processing is more flexible and advantage than </w:t>
            </w:r>
            <w:proofErr w:type="spellStart"/>
            <w:r>
              <w:rPr>
                <w:lang w:val="en-US"/>
              </w:rPr>
              <w:t>tasklet</w:t>
            </w:r>
            <w:proofErr w:type="spellEnd"/>
            <w:r>
              <w:rPr>
                <w:lang w:val="en-US"/>
              </w:rPr>
              <w:t>?</w:t>
            </w:r>
            <w:r>
              <w:rPr>
                <w:lang w:val="en-US"/>
              </w:rPr>
              <w:br/>
            </w:r>
          </w:p>
        </w:tc>
        <w:tc>
          <w:tcPr>
            <w:tcW w:w="1350" w:type="dxa"/>
            <w:shd w:val="clear" w:color="auto" w:fill="auto"/>
          </w:tcPr>
          <w:p w14:paraId="38CF1169" w14:textId="63A22C6E" w:rsidR="00C86FB2" w:rsidRDefault="00E24B74" w:rsidP="00232FBD">
            <w:pPr>
              <w:pStyle w:val="texte"/>
              <w:ind w:left="0"/>
              <w:jc w:val="right"/>
              <w:rPr>
                <w:lang w:val="en-US"/>
              </w:rPr>
            </w:pPr>
            <w:commentRangeStart w:id="143"/>
            <w:del w:id="144" w:author="Vo Huynh Anh Huy" w:date="2016-11-30T14:35:00Z">
              <w:r w:rsidDel="006972D9">
                <w:rPr>
                  <w:lang w:val="en-US"/>
                </w:rPr>
                <w:lastRenderedPageBreak/>
                <w:delText>3</w:delText>
              </w:r>
              <w:commentRangeEnd w:id="143"/>
              <w:r w:rsidR="002D684F" w:rsidDel="006972D9">
                <w:rPr>
                  <w:rStyle w:val="CommentReference"/>
                </w:rPr>
                <w:commentReference w:id="143"/>
              </w:r>
            </w:del>
            <w:ins w:id="145" w:author="Vo Huynh Anh Huy" w:date="2016-11-30T14:35:00Z">
              <w:r w:rsidR="006972D9">
                <w:rPr>
                  <w:lang w:val="en-US"/>
                </w:rPr>
                <w:t>2</w:t>
              </w:r>
            </w:ins>
          </w:p>
        </w:tc>
      </w:tr>
      <w:tr w:rsidR="00F4196F" w:rsidRPr="007F2CE4" w14:paraId="042679BE" w14:textId="77777777" w:rsidTr="00232FBD">
        <w:tc>
          <w:tcPr>
            <w:tcW w:w="648" w:type="dxa"/>
            <w:shd w:val="clear" w:color="auto" w:fill="auto"/>
          </w:tcPr>
          <w:p w14:paraId="2742F28D" w14:textId="5F21277E" w:rsidR="00F4196F" w:rsidRPr="00232FBD" w:rsidRDefault="00F4196F" w:rsidP="003E05A8">
            <w:pPr>
              <w:pStyle w:val="texte"/>
              <w:numPr>
                <w:ilvl w:val="0"/>
                <w:numId w:val="12"/>
              </w:numPr>
              <w:jc w:val="center"/>
              <w:rPr>
                <w:lang w:val="en-US"/>
              </w:rPr>
            </w:pPr>
          </w:p>
        </w:tc>
        <w:tc>
          <w:tcPr>
            <w:tcW w:w="810" w:type="dxa"/>
            <w:shd w:val="clear" w:color="auto" w:fill="auto"/>
          </w:tcPr>
          <w:p w14:paraId="4E5FBFE6" w14:textId="066BFA12" w:rsidR="00F4196F" w:rsidRDefault="00F4196F" w:rsidP="00232FBD">
            <w:pPr>
              <w:pStyle w:val="texte"/>
              <w:ind w:left="0"/>
              <w:rPr>
                <w:lang w:val="en-US"/>
              </w:rPr>
            </w:pPr>
            <w:r>
              <w:rPr>
                <w:lang w:val="en-US"/>
              </w:rPr>
              <w:t>R + E</w:t>
            </w:r>
          </w:p>
        </w:tc>
        <w:tc>
          <w:tcPr>
            <w:tcW w:w="3600" w:type="dxa"/>
            <w:shd w:val="clear" w:color="auto" w:fill="auto"/>
          </w:tcPr>
          <w:p w14:paraId="4A51A8A1" w14:textId="5FB38F8E" w:rsidR="00F4196F" w:rsidRDefault="00D43552" w:rsidP="00232FBD">
            <w:pPr>
              <w:pStyle w:val="texte"/>
              <w:ind w:left="0"/>
              <w:rPr>
                <w:lang w:val="en-US"/>
              </w:rPr>
            </w:pPr>
            <w:proofErr w:type="spellStart"/>
            <w:r>
              <w:rPr>
                <w:lang w:val="en-US"/>
              </w:rPr>
              <w:t>Iteam</w:t>
            </w:r>
            <w:r w:rsidR="008C4DA6">
              <w:rPr>
                <w:lang w:val="en-US"/>
              </w:rPr>
              <w:t>Reader</w:t>
            </w:r>
            <w:proofErr w:type="spellEnd"/>
          </w:p>
        </w:tc>
        <w:tc>
          <w:tcPr>
            <w:tcW w:w="8100" w:type="dxa"/>
            <w:shd w:val="clear" w:color="auto" w:fill="auto"/>
          </w:tcPr>
          <w:p w14:paraId="31109101" w14:textId="63978EC8" w:rsidR="008771C4" w:rsidRDefault="008771C4" w:rsidP="00232FBD">
            <w:pPr>
              <w:pStyle w:val="texte"/>
              <w:ind w:left="0"/>
              <w:rPr>
                <w:lang w:val="en-US"/>
              </w:rPr>
            </w:pPr>
            <w:bookmarkStart w:id="146" w:name="OLE_LINK13"/>
            <w:bookmarkStart w:id="147" w:name="OLE_LINK14"/>
            <w:r>
              <w:rPr>
                <w:lang w:val="en-US"/>
              </w:rPr>
              <w:t xml:space="preserve">Read following sections </w:t>
            </w:r>
            <w:bookmarkEnd w:id="146"/>
            <w:bookmarkEnd w:id="147"/>
            <w:r>
              <w:rPr>
                <w:lang w:val="en-US"/>
              </w:rPr>
              <w:t xml:space="preserve">to have a deep look at various types of </w:t>
            </w:r>
            <w:proofErr w:type="spellStart"/>
            <w:r>
              <w:rPr>
                <w:lang w:val="en-US"/>
              </w:rPr>
              <w:t>ItemReader</w:t>
            </w:r>
            <w:proofErr w:type="spellEnd"/>
            <w:r>
              <w:rPr>
                <w:lang w:val="en-US"/>
              </w:rPr>
              <w:t xml:space="preserve"> and how to use them to read data from Database, from files.</w:t>
            </w:r>
          </w:p>
          <w:p w14:paraId="5E2D7590" w14:textId="2C0405C1" w:rsidR="00817C33" w:rsidRDefault="00817C33" w:rsidP="00232FBD">
            <w:pPr>
              <w:pStyle w:val="texte"/>
              <w:ind w:left="0"/>
              <w:rPr>
                <w:lang w:val="en-US"/>
              </w:rPr>
            </w:pPr>
            <w:proofErr w:type="spellStart"/>
            <w:r w:rsidRPr="002A0EB2">
              <w:rPr>
                <w:b/>
                <w:lang w:val="en-US"/>
              </w:rPr>
              <w:t>ItemReader</w:t>
            </w:r>
            <w:bookmarkStart w:id="148" w:name="OLE_LINK7"/>
            <w:bookmarkStart w:id="149" w:name="OLE_LINK8"/>
            <w:proofErr w:type="spellEnd"/>
            <w:r w:rsidR="008771C4">
              <w:rPr>
                <w:lang w:val="en-US"/>
              </w:rPr>
              <w:br/>
            </w:r>
            <w:r w:rsidR="00517D50">
              <w:fldChar w:fldCharType="begin"/>
            </w:r>
            <w:r w:rsidR="00517D50" w:rsidRPr="00C70EA1">
              <w:rPr>
                <w:lang w:val="en-US"/>
                <w:rPrChange w:id="150" w:author="Vo Huynh Anh Huy" w:date="2016-11-30T13:58:00Z">
                  <w:rPr/>
                </w:rPrChange>
              </w:rPr>
              <w:instrText xml:space="preserve"> HYPERLINK "http://docs.spring.io/spring-batch/trunk/reference/html/readersAndWriters.html" \l "itemReader" </w:instrText>
            </w:r>
            <w:r w:rsidR="00517D50">
              <w:fldChar w:fldCharType="separate"/>
            </w:r>
            <w:r w:rsidRPr="0044186A">
              <w:rPr>
                <w:rStyle w:val="Hyperlink"/>
                <w:lang w:val="en-US"/>
              </w:rPr>
              <w:t>http://docs.spring.io/spring-batch/trunk/reference/html/readersAndWriters.html#itemReader</w:t>
            </w:r>
            <w:r w:rsidR="00517D50">
              <w:rPr>
                <w:rStyle w:val="Hyperlink"/>
                <w:lang w:val="en-US"/>
              </w:rPr>
              <w:fldChar w:fldCharType="end"/>
            </w:r>
            <w:r>
              <w:rPr>
                <w:lang w:val="en-US"/>
              </w:rPr>
              <w:t xml:space="preserve"> </w:t>
            </w:r>
          </w:p>
          <w:bookmarkEnd w:id="148"/>
          <w:bookmarkEnd w:id="149"/>
          <w:p w14:paraId="1C0053E2" w14:textId="7D217843" w:rsidR="008771C4" w:rsidRDefault="008771C4" w:rsidP="00232FBD">
            <w:pPr>
              <w:pStyle w:val="texte"/>
              <w:ind w:left="0"/>
              <w:rPr>
                <w:lang w:val="en-US"/>
              </w:rPr>
            </w:pPr>
            <w:r w:rsidRPr="002A0EB2">
              <w:rPr>
                <w:b/>
                <w:lang w:val="en-US"/>
              </w:rPr>
              <w:t>Read data from File</w:t>
            </w:r>
          </w:p>
          <w:p w14:paraId="3B019B5E" w14:textId="3B7D2548" w:rsidR="00AA266D" w:rsidRDefault="00817C33" w:rsidP="008771C4">
            <w:pPr>
              <w:pStyle w:val="texte"/>
              <w:numPr>
                <w:ilvl w:val="0"/>
                <w:numId w:val="24"/>
              </w:numPr>
              <w:rPr>
                <w:lang w:val="en-US"/>
              </w:rPr>
            </w:pPr>
            <w:proofErr w:type="spellStart"/>
            <w:r w:rsidRPr="00817C33">
              <w:rPr>
                <w:lang w:val="en-US"/>
              </w:rPr>
              <w:t>FlatFileItemReader</w:t>
            </w:r>
            <w:proofErr w:type="spellEnd"/>
            <w:r w:rsidR="008771C4">
              <w:rPr>
                <w:lang w:val="en-US"/>
              </w:rPr>
              <w:br/>
            </w:r>
            <w:r w:rsidR="00517D50">
              <w:fldChar w:fldCharType="begin"/>
            </w:r>
            <w:r w:rsidR="00517D50" w:rsidRPr="00C70EA1">
              <w:rPr>
                <w:lang w:val="en-US"/>
                <w:rPrChange w:id="151" w:author="Vo Huynh Anh Huy" w:date="2016-11-30T13:58:00Z">
                  <w:rPr/>
                </w:rPrChange>
              </w:rPr>
              <w:instrText xml:space="preserve"> HYPERLINK "http://docs.spring.io/spring-batch/trunk/reference/html/readersAndWriters.html" \l "flatFileItemReader" </w:instrText>
            </w:r>
            <w:r w:rsidR="00517D50">
              <w:fldChar w:fldCharType="separate"/>
            </w:r>
            <w:r w:rsidRPr="0044186A">
              <w:rPr>
                <w:rStyle w:val="Hyperlink"/>
                <w:lang w:val="en-US"/>
              </w:rPr>
              <w:t>http://docs.spring.io/spring-batch/trunk/reference/html/readersAndWriters.html#flatFileItemReader</w:t>
            </w:r>
            <w:r w:rsidR="00517D50">
              <w:rPr>
                <w:rStyle w:val="Hyperlink"/>
                <w:lang w:val="en-US"/>
              </w:rPr>
              <w:fldChar w:fldCharType="end"/>
            </w:r>
            <w:r>
              <w:rPr>
                <w:lang w:val="en-US"/>
              </w:rPr>
              <w:t xml:space="preserve"> </w:t>
            </w:r>
          </w:p>
          <w:p w14:paraId="3368B6DF" w14:textId="24DB08E9" w:rsidR="00817C33" w:rsidRDefault="00817C33" w:rsidP="008771C4">
            <w:pPr>
              <w:pStyle w:val="texte"/>
              <w:numPr>
                <w:ilvl w:val="0"/>
                <w:numId w:val="24"/>
              </w:numPr>
              <w:rPr>
                <w:lang w:val="en-US"/>
              </w:rPr>
            </w:pPr>
            <w:proofErr w:type="spellStart"/>
            <w:r w:rsidRPr="00817C33">
              <w:rPr>
                <w:lang w:val="en-US"/>
              </w:rPr>
              <w:t>StaxEventItemReader</w:t>
            </w:r>
            <w:bookmarkStart w:id="152" w:name="OLE_LINK9"/>
            <w:bookmarkStart w:id="153" w:name="OLE_LINK10"/>
            <w:proofErr w:type="spellEnd"/>
            <w:r w:rsidR="003F4399">
              <w:rPr>
                <w:lang w:val="en-US"/>
              </w:rPr>
              <w:t xml:space="preserve"> (skim)</w:t>
            </w:r>
            <w:r w:rsidR="008771C4">
              <w:rPr>
                <w:lang w:val="en-US"/>
              </w:rPr>
              <w:br/>
            </w:r>
            <w:hyperlink r:id="rId25" w:anchor="StaxEventItemReader" w:history="1">
              <w:r w:rsidR="008771C4" w:rsidRPr="0044186A">
                <w:rPr>
                  <w:rStyle w:val="Hyperlink"/>
                  <w:lang w:val="en-US"/>
                </w:rPr>
                <w:t>http://docs.spring.io/spring-batch/trunk/reference/html/readersAndWriters.html#StaxEventItemReader</w:t>
              </w:r>
            </w:hyperlink>
            <w:r>
              <w:rPr>
                <w:lang w:val="en-US"/>
              </w:rPr>
              <w:t xml:space="preserve"> </w:t>
            </w:r>
          </w:p>
          <w:bookmarkEnd w:id="152"/>
          <w:bookmarkEnd w:id="153"/>
          <w:p w14:paraId="4B373844" w14:textId="77777777" w:rsidR="008771C4" w:rsidRPr="002A0EB2" w:rsidRDefault="008771C4" w:rsidP="00232FBD">
            <w:pPr>
              <w:pStyle w:val="texte"/>
              <w:ind w:left="0"/>
              <w:rPr>
                <w:b/>
                <w:lang w:val="en-US"/>
              </w:rPr>
            </w:pPr>
            <w:r w:rsidRPr="002A0EB2">
              <w:rPr>
                <w:b/>
                <w:lang w:val="en-US"/>
              </w:rPr>
              <w:t>Read data from Database</w:t>
            </w:r>
          </w:p>
          <w:p w14:paraId="6E85B44F" w14:textId="20765B80" w:rsidR="00213CEF" w:rsidRDefault="00B25708" w:rsidP="008771C4">
            <w:pPr>
              <w:pStyle w:val="texte"/>
              <w:numPr>
                <w:ilvl w:val="0"/>
                <w:numId w:val="25"/>
              </w:numPr>
              <w:rPr>
                <w:lang w:val="en-US"/>
              </w:rPr>
            </w:pPr>
            <w:r w:rsidRPr="00B25708">
              <w:rPr>
                <w:lang w:val="en-US"/>
              </w:rPr>
              <w:t xml:space="preserve">Cursor Based </w:t>
            </w:r>
            <w:proofErr w:type="spellStart"/>
            <w:r w:rsidRPr="00B25708">
              <w:rPr>
                <w:lang w:val="en-US"/>
              </w:rPr>
              <w:t>ItemReaders</w:t>
            </w:r>
            <w:proofErr w:type="spellEnd"/>
            <w:r w:rsidR="008771C4">
              <w:rPr>
                <w:lang w:val="en-US"/>
              </w:rPr>
              <w:br/>
            </w:r>
            <w:r w:rsidR="00517D50">
              <w:fldChar w:fldCharType="begin"/>
            </w:r>
            <w:r w:rsidR="00517D50" w:rsidRPr="00C70EA1">
              <w:rPr>
                <w:lang w:val="en-US"/>
                <w:rPrChange w:id="154" w:author="Vo Huynh Anh Huy" w:date="2016-11-30T13:58:00Z">
                  <w:rPr/>
                </w:rPrChange>
              </w:rPr>
              <w:instrText xml:space="preserve"> HYPERLINK "http://docs.spring.io/spring-batch/trunk/reference/html/readersAndWriters.html" \l "cursorBasedItemReaders" </w:instrText>
            </w:r>
            <w:r w:rsidR="00517D50">
              <w:fldChar w:fldCharType="separate"/>
            </w:r>
            <w:r w:rsidRPr="0044186A">
              <w:rPr>
                <w:rStyle w:val="Hyperlink"/>
                <w:lang w:val="en-US"/>
              </w:rPr>
              <w:t>http://docs.spring.io/spring-</w:t>
            </w:r>
            <w:r w:rsidRPr="0044186A">
              <w:rPr>
                <w:rStyle w:val="Hyperlink"/>
                <w:lang w:val="en-US"/>
              </w:rPr>
              <w:lastRenderedPageBreak/>
              <w:t>batch/trunk/reference/html/readersAndWriters.html#cursorBasedItemReaders</w:t>
            </w:r>
            <w:r w:rsidR="00517D50">
              <w:rPr>
                <w:rStyle w:val="Hyperlink"/>
                <w:lang w:val="en-US"/>
              </w:rPr>
              <w:fldChar w:fldCharType="end"/>
            </w:r>
            <w:r>
              <w:rPr>
                <w:lang w:val="en-US"/>
              </w:rPr>
              <w:t xml:space="preserve"> </w:t>
            </w:r>
          </w:p>
          <w:p w14:paraId="62DD2DBE" w14:textId="074014CB" w:rsidR="00B25708" w:rsidRPr="005723C3" w:rsidRDefault="00B25708" w:rsidP="008771C4">
            <w:pPr>
              <w:pStyle w:val="texte"/>
              <w:numPr>
                <w:ilvl w:val="0"/>
                <w:numId w:val="25"/>
              </w:numPr>
              <w:rPr>
                <w:lang w:val="nl-NL"/>
                <w:rPrChange w:id="155" w:author="Do Phuong Hoang" w:date="2016-11-30T13:13:00Z">
                  <w:rPr>
                    <w:lang w:val="en-US"/>
                  </w:rPr>
                </w:rPrChange>
              </w:rPr>
            </w:pPr>
            <w:r w:rsidRPr="005723C3">
              <w:rPr>
                <w:lang w:val="nl-NL"/>
                <w:rPrChange w:id="156" w:author="Do Phuong Hoang" w:date="2016-11-30T13:13:00Z">
                  <w:rPr>
                    <w:lang w:val="en-US"/>
                  </w:rPr>
                </w:rPrChange>
              </w:rPr>
              <w:t>Paging ItemReaders</w:t>
            </w:r>
            <w:r w:rsidR="008771C4" w:rsidRPr="005723C3">
              <w:rPr>
                <w:lang w:val="nl-NL"/>
                <w:rPrChange w:id="157" w:author="Do Phuong Hoang" w:date="2016-11-30T13:13:00Z">
                  <w:rPr>
                    <w:lang w:val="en-US"/>
                  </w:rPr>
                </w:rPrChange>
              </w:rPr>
              <w:br/>
            </w:r>
            <w:r w:rsidR="009508FF">
              <w:fldChar w:fldCharType="begin"/>
            </w:r>
            <w:r w:rsidR="009508FF" w:rsidRPr="00C70EA1">
              <w:rPr>
                <w:lang w:val="en-US"/>
                <w:rPrChange w:id="158" w:author="Vo Huynh Anh Huy" w:date="2016-11-30T13:54:00Z">
                  <w:rPr/>
                </w:rPrChange>
              </w:rPr>
              <w:instrText xml:space="preserve"> HYPERLINK "http://docs.spring.io/spring-batch/trunk/reference/html/readersAndWriters.html" \l "pagingItemReaders" </w:instrText>
            </w:r>
            <w:r w:rsidR="009508FF">
              <w:fldChar w:fldCharType="separate"/>
            </w:r>
            <w:r w:rsidRPr="005723C3">
              <w:rPr>
                <w:rStyle w:val="Hyperlink"/>
                <w:lang w:val="nl-NL"/>
                <w:rPrChange w:id="159" w:author="Do Phuong Hoang" w:date="2016-11-30T13:13:00Z">
                  <w:rPr>
                    <w:rStyle w:val="Hyperlink"/>
                    <w:lang w:val="en-US"/>
                  </w:rPr>
                </w:rPrChange>
              </w:rPr>
              <w:t>http://docs.spring.io/spring-batch/trunk/reference/html/readersAndWriters.html#pagingItemReaders</w:t>
            </w:r>
            <w:r w:rsidR="009508FF">
              <w:rPr>
                <w:rStyle w:val="Hyperlink"/>
                <w:lang w:val="en-US"/>
              </w:rPr>
              <w:fldChar w:fldCharType="end"/>
            </w:r>
            <w:r w:rsidRPr="005723C3">
              <w:rPr>
                <w:lang w:val="nl-NL"/>
                <w:rPrChange w:id="160" w:author="Do Phuong Hoang" w:date="2016-11-30T13:13:00Z">
                  <w:rPr>
                    <w:lang w:val="en-US"/>
                  </w:rPr>
                </w:rPrChange>
              </w:rPr>
              <w:t xml:space="preserve"> </w:t>
            </w:r>
          </w:p>
          <w:p w14:paraId="04E25114" w14:textId="19205A12" w:rsidR="002A0EB2" w:rsidRDefault="002A0EB2" w:rsidP="002A0EB2">
            <w:pPr>
              <w:pStyle w:val="texte"/>
              <w:ind w:left="0"/>
              <w:rPr>
                <w:lang w:val="en-US"/>
              </w:rPr>
            </w:pPr>
            <w:r>
              <w:rPr>
                <w:lang w:val="en-US"/>
              </w:rPr>
              <w:t xml:space="preserve">Then read the </w:t>
            </w:r>
            <w:r w:rsidRPr="008144AB">
              <w:rPr>
                <w:b/>
                <w:lang w:val="en-US"/>
              </w:rPr>
              <w:t>Step Scope</w:t>
            </w:r>
            <w:r>
              <w:rPr>
                <w:lang w:val="en-US"/>
              </w:rPr>
              <w:t xml:space="preserve"> section in the following link</w:t>
            </w:r>
            <w:r w:rsidR="007C0B1A">
              <w:rPr>
                <w:lang w:val="en-US"/>
              </w:rPr>
              <w:t>, then answer the questions after:</w:t>
            </w:r>
          </w:p>
          <w:p w14:paraId="490346C8" w14:textId="3F92C878" w:rsidR="002A0EB2" w:rsidRDefault="00517D50" w:rsidP="002A0EB2">
            <w:pPr>
              <w:pStyle w:val="texte"/>
              <w:ind w:left="0"/>
              <w:rPr>
                <w:lang w:val="en-US"/>
              </w:rPr>
            </w:pPr>
            <w:r>
              <w:fldChar w:fldCharType="begin"/>
            </w:r>
            <w:r w:rsidRPr="00C70EA1">
              <w:rPr>
                <w:lang w:val="en-US"/>
                <w:rPrChange w:id="161" w:author="Vo Huynh Anh Huy" w:date="2016-11-30T13:58:00Z">
                  <w:rPr/>
                </w:rPrChange>
              </w:rPr>
              <w:instrText xml:space="preserve"> HYPERLINK "http://docs.spring.io/spring-batch/trunk/reference/html/configureStep.html" \l "step-scope" </w:instrText>
            </w:r>
            <w:r>
              <w:fldChar w:fldCharType="separate"/>
            </w:r>
            <w:r w:rsidR="002A0EB2" w:rsidRPr="0044186A">
              <w:rPr>
                <w:rStyle w:val="Hyperlink"/>
                <w:lang w:val="en-US"/>
              </w:rPr>
              <w:t>http://docs.spring.io/spring-batch/trunk/reference/html/configureStep.html#step-scope</w:t>
            </w:r>
            <w:r>
              <w:rPr>
                <w:rStyle w:val="Hyperlink"/>
                <w:lang w:val="en-US"/>
              </w:rPr>
              <w:fldChar w:fldCharType="end"/>
            </w:r>
          </w:p>
          <w:p w14:paraId="25E2488B" w14:textId="7734B78C" w:rsidR="001E561A" w:rsidRDefault="001E561A" w:rsidP="007C0B1A">
            <w:pPr>
              <w:pStyle w:val="texte"/>
              <w:numPr>
                <w:ilvl w:val="0"/>
                <w:numId w:val="31"/>
              </w:numPr>
              <w:rPr>
                <w:ins w:id="162" w:author="Do Phuong Hoang" w:date="2016-11-30T13:25:00Z"/>
                <w:lang w:val="en-US"/>
              </w:rPr>
            </w:pPr>
            <w:ins w:id="163" w:author="Do Phuong Hoang" w:date="2016-11-30T13:25:00Z">
              <w:r>
                <w:rPr>
                  <w:lang w:val="en-US"/>
                </w:rPr>
                <w:t>How to tell Spring Batch that we don</w:t>
              </w:r>
            </w:ins>
            <w:ins w:id="164" w:author="Do Phuong Hoang" w:date="2016-11-30T13:26:00Z">
              <w:r>
                <w:rPr>
                  <w:lang w:val="en-US"/>
                </w:rPr>
                <w:t xml:space="preserve">’t have </w:t>
              </w:r>
              <w:proofErr w:type="spellStart"/>
              <w:r>
                <w:rPr>
                  <w:lang w:val="en-US"/>
                </w:rPr>
                <w:t>anymore</w:t>
              </w:r>
              <w:proofErr w:type="spellEnd"/>
              <w:r>
                <w:rPr>
                  <w:lang w:val="en-US"/>
                </w:rPr>
                <w:t xml:space="preserve"> data to return from a reader?</w:t>
              </w:r>
            </w:ins>
          </w:p>
          <w:p w14:paraId="295EB6A1" w14:textId="77777777" w:rsidR="007C0B1A" w:rsidRDefault="007C0B1A" w:rsidP="007C0B1A">
            <w:pPr>
              <w:pStyle w:val="texte"/>
              <w:numPr>
                <w:ilvl w:val="0"/>
                <w:numId w:val="31"/>
              </w:numPr>
              <w:rPr>
                <w:lang w:val="en-US"/>
              </w:rPr>
            </w:pPr>
            <w:r>
              <w:rPr>
                <w:lang w:val="en-US"/>
              </w:rPr>
              <w:t xml:space="preserve">What is step scope? </w:t>
            </w:r>
          </w:p>
          <w:p w14:paraId="16412850" w14:textId="45796ADA" w:rsidR="002A0EB2" w:rsidRDefault="007C0B1A" w:rsidP="007C0B1A">
            <w:pPr>
              <w:pStyle w:val="texte"/>
              <w:numPr>
                <w:ilvl w:val="0"/>
                <w:numId w:val="31"/>
              </w:numPr>
              <w:rPr>
                <w:lang w:val="en-US"/>
              </w:rPr>
            </w:pPr>
            <w:r>
              <w:rPr>
                <w:lang w:val="en-US"/>
              </w:rPr>
              <w:t>Why</w:t>
            </w:r>
            <w:r w:rsidR="00AA019E">
              <w:rPr>
                <w:lang w:val="en-US"/>
              </w:rPr>
              <w:t xml:space="preserve"> do</w:t>
            </w:r>
            <w:r>
              <w:rPr>
                <w:lang w:val="en-US"/>
              </w:rPr>
              <w:t xml:space="preserve"> we need step scope?</w:t>
            </w:r>
          </w:p>
          <w:p w14:paraId="78F02801" w14:textId="2B944C06" w:rsidR="00E163E9" w:rsidRPr="006F2CAD" w:rsidRDefault="00E163E9" w:rsidP="00E163E9">
            <w:pPr>
              <w:pStyle w:val="texte"/>
              <w:ind w:left="0"/>
              <w:rPr>
                <w:b/>
                <w:sz w:val="24"/>
                <w:u w:val="single"/>
                <w:lang w:val="en-US"/>
              </w:rPr>
            </w:pPr>
            <w:bookmarkStart w:id="165" w:name="OLE_LINK15"/>
            <w:r w:rsidRPr="006F2CAD">
              <w:rPr>
                <w:b/>
                <w:sz w:val="24"/>
                <w:u w:val="single"/>
                <w:lang w:val="en-US"/>
              </w:rPr>
              <w:t>Exercise</w:t>
            </w:r>
            <w:r w:rsidR="00420486">
              <w:rPr>
                <w:b/>
                <w:sz w:val="24"/>
                <w:u w:val="single"/>
                <w:lang w:val="en-US"/>
              </w:rPr>
              <w:t xml:space="preserve"> 3</w:t>
            </w:r>
            <w:r w:rsidRPr="006F2CAD">
              <w:rPr>
                <w:b/>
                <w:sz w:val="24"/>
                <w:u w:val="single"/>
                <w:lang w:val="en-US"/>
              </w:rPr>
              <w:t xml:space="preserve">: </w:t>
            </w:r>
          </w:p>
          <w:bookmarkEnd w:id="165"/>
          <w:p w14:paraId="2D197EEE" w14:textId="5A4828A3" w:rsidR="009C0C21" w:rsidRDefault="00146967" w:rsidP="001F403A">
            <w:pPr>
              <w:pStyle w:val="texte"/>
              <w:numPr>
                <w:ilvl w:val="0"/>
                <w:numId w:val="29"/>
              </w:numPr>
              <w:rPr>
                <w:lang w:val="en-US"/>
              </w:rPr>
            </w:pPr>
            <w:r>
              <w:rPr>
                <w:lang w:val="en-US"/>
              </w:rPr>
              <w:t>Implement the reading part (</w:t>
            </w:r>
            <w:proofErr w:type="spellStart"/>
            <w:r>
              <w:rPr>
                <w:lang w:val="en-US"/>
              </w:rPr>
              <w:t>ItemReader</w:t>
            </w:r>
            <w:proofErr w:type="spellEnd"/>
            <w:r>
              <w:rPr>
                <w:lang w:val="en-US"/>
              </w:rPr>
              <w:t xml:space="preserve">) </w:t>
            </w:r>
            <w:r w:rsidR="00E86CA6">
              <w:rPr>
                <w:lang w:val="en-US"/>
              </w:rPr>
              <w:t xml:space="preserve">in </w:t>
            </w:r>
            <w:r w:rsidR="00C43A13">
              <w:rPr>
                <w:i/>
                <w:lang w:val="en-US"/>
              </w:rPr>
              <w:t>E</w:t>
            </w:r>
            <w:r w:rsidR="00E86CA6" w:rsidRPr="00C43A13">
              <w:rPr>
                <w:i/>
                <w:lang w:val="en-US"/>
              </w:rPr>
              <w:t xml:space="preserve">xercise </w:t>
            </w:r>
            <w:r w:rsidR="00C43A13" w:rsidRPr="00C43A13">
              <w:rPr>
                <w:i/>
                <w:lang w:val="en-US"/>
              </w:rPr>
              <w:t>2</w:t>
            </w:r>
            <w:r w:rsidR="00C43A13">
              <w:rPr>
                <w:lang w:val="en-US"/>
              </w:rPr>
              <w:t xml:space="preserve"> </w:t>
            </w:r>
            <w:r w:rsidR="00E5656C">
              <w:rPr>
                <w:lang w:val="en-US"/>
              </w:rPr>
              <w:t>using</w:t>
            </w:r>
            <w:r w:rsidR="00E86CA6">
              <w:rPr>
                <w:lang w:val="en-US"/>
              </w:rPr>
              <w:t xml:space="preserve"> </w:t>
            </w:r>
            <w:proofErr w:type="spellStart"/>
            <w:r w:rsidR="00E86CA6" w:rsidRPr="00817C33">
              <w:rPr>
                <w:lang w:val="en-US"/>
              </w:rPr>
              <w:t>FlatFileItemReader</w:t>
            </w:r>
            <w:proofErr w:type="spellEnd"/>
            <w:r w:rsidR="00E86CA6">
              <w:rPr>
                <w:lang w:val="en-US"/>
              </w:rPr>
              <w:t>.</w:t>
            </w:r>
          </w:p>
          <w:p w14:paraId="2B309543" w14:textId="60BAC625" w:rsidR="00E163E9" w:rsidRDefault="00572292" w:rsidP="001F139E">
            <w:pPr>
              <w:pStyle w:val="texte"/>
              <w:numPr>
                <w:ilvl w:val="0"/>
                <w:numId w:val="29"/>
              </w:numPr>
              <w:rPr>
                <w:lang w:val="en-US"/>
              </w:rPr>
            </w:pPr>
            <w:r>
              <w:rPr>
                <w:lang w:val="en-US"/>
              </w:rPr>
              <w:t>Now we don’t use the sample-data.csv provided in resources folder.</w:t>
            </w:r>
            <w:r w:rsidR="001F403A">
              <w:rPr>
                <w:lang w:val="en-US"/>
              </w:rPr>
              <w:t xml:space="preserve"> </w:t>
            </w:r>
            <w:r w:rsidR="001F403A">
              <w:rPr>
                <w:lang w:val="en-US"/>
              </w:rPr>
              <w:br/>
              <w:t>The file path will be retrieve</w:t>
            </w:r>
            <w:r w:rsidR="00FE0888">
              <w:rPr>
                <w:lang w:val="en-US"/>
              </w:rPr>
              <w:t>d</w:t>
            </w:r>
            <w:r w:rsidR="001F403A">
              <w:rPr>
                <w:lang w:val="en-US"/>
              </w:rPr>
              <w:t xml:space="preserve"> from </w:t>
            </w:r>
            <w:proofErr w:type="spellStart"/>
            <w:r w:rsidR="001F403A">
              <w:rPr>
                <w:lang w:val="en-US"/>
              </w:rPr>
              <w:t>JobParameter</w:t>
            </w:r>
            <w:proofErr w:type="spellEnd"/>
            <w:r w:rsidR="001F403A">
              <w:rPr>
                <w:lang w:val="en-US"/>
              </w:rPr>
              <w:t xml:space="preserve">. </w:t>
            </w:r>
            <w:ins w:id="166" w:author="Vo Huynh Anh Huy" w:date="2016-11-30T14:36:00Z">
              <w:r w:rsidR="0035096D">
                <w:rPr>
                  <w:lang w:val="en-US"/>
                </w:rPr>
                <w:br/>
              </w:r>
            </w:ins>
            <w:r w:rsidR="001F403A">
              <w:rPr>
                <w:lang w:val="en-US"/>
              </w:rPr>
              <w:t>Adapt yo</w:t>
            </w:r>
            <w:r w:rsidR="00313E53">
              <w:rPr>
                <w:lang w:val="en-US"/>
              </w:rPr>
              <w:t>ur code to support this feature.</w:t>
            </w:r>
            <w:del w:id="167" w:author="Vo Huynh Anh Huy" w:date="2016-11-30T14:36:00Z">
              <w:r w:rsidR="00313E53" w:rsidDel="0035096D">
                <w:rPr>
                  <w:lang w:val="en-US"/>
                </w:rPr>
                <w:delText xml:space="preserve"> </w:delText>
              </w:r>
            </w:del>
            <w:ins w:id="168" w:author="Vo Huynh Anh Huy" w:date="2016-11-30T14:36:00Z">
              <w:r w:rsidR="0035096D">
                <w:rPr>
                  <w:lang w:val="en-US"/>
                </w:rPr>
                <w:br/>
              </w:r>
            </w:ins>
            <w:r w:rsidR="00313E53">
              <w:rPr>
                <w:lang w:val="en-US"/>
              </w:rPr>
              <w:t>Example:</w:t>
            </w:r>
            <w:r w:rsidR="00200B2D">
              <w:rPr>
                <w:lang w:val="en-US"/>
              </w:rPr>
              <w:br/>
            </w:r>
            <w:commentRangeStart w:id="169"/>
            <w:r w:rsidR="00200B2D">
              <w:rPr>
                <w:noProof/>
                <w:lang w:val="en-US" w:eastAsia="zh-CN"/>
              </w:rPr>
              <w:drawing>
                <wp:inline distT="0" distB="0" distL="0" distR="0" wp14:anchorId="7F24919A" wp14:editId="31642041">
                  <wp:extent cx="4410922" cy="86334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452961" cy="871574"/>
                          </a:xfrm>
                          <a:prstGeom prst="rect">
                            <a:avLst/>
                          </a:prstGeom>
                        </pic:spPr>
                      </pic:pic>
                    </a:graphicData>
                  </a:graphic>
                </wp:inline>
              </w:drawing>
            </w:r>
            <w:commentRangeEnd w:id="169"/>
            <w:r w:rsidR="00F93A17">
              <w:rPr>
                <w:rStyle w:val="CommentReference"/>
              </w:rPr>
              <w:commentReference w:id="169"/>
            </w:r>
            <w:r w:rsidR="00200B2D">
              <w:rPr>
                <w:noProof/>
                <w:lang w:val="en-US" w:eastAsia="zh-CN"/>
              </w:rPr>
              <w:drawing>
                <wp:inline distT="0" distB="0" distL="0" distR="0" wp14:anchorId="01524BE3" wp14:editId="4D35F178">
                  <wp:extent cx="4095750" cy="2000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095750" cy="200025"/>
                          </a:xfrm>
                          <a:prstGeom prst="rect">
                            <a:avLst/>
                          </a:prstGeom>
                        </pic:spPr>
                      </pic:pic>
                    </a:graphicData>
                  </a:graphic>
                </wp:inline>
              </w:drawing>
            </w:r>
            <w:r w:rsidR="00313E53">
              <w:rPr>
                <w:lang w:val="en-US"/>
              </w:rPr>
              <w:br/>
              <w:t>(</w:t>
            </w:r>
            <w:proofErr w:type="spellStart"/>
            <w:r w:rsidR="00313E53">
              <w:rPr>
                <w:lang w:val="en-US"/>
              </w:rPr>
              <w:t>pathInputFile</w:t>
            </w:r>
            <w:proofErr w:type="spellEnd"/>
            <w:r w:rsidR="00313E53">
              <w:rPr>
                <w:lang w:val="en-US"/>
              </w:rPr>
              <w:t xml:space="preserve"> is </w:t>
            </w:r>
            <w:r w:rsidR="00540A35">
              <w:rPr>
                <w:lang w:val="en-US"/>
              </w:rPr>
              <w:t>retrieved</w:t>
            </w:r>
            <w:r w:rsidR="00313E53">
              <w:rPr>
                <w:lang w:val="en-US"/>
              </w:rPr>
              <w:t xml:space="preserve"> from </w:t>
            </w:r>
            <w:proofErr w:type="spellStart"/>
            <w:r w:rsidR="00313E53">
              <w:rPr>
                <w:lang w:val="en-US"/>
              </w:rPr>
              <w:t>JobParameter</w:t>
            </w:r>
            <w:proofErr w:type="spellEnd"/>
            <w:r w:rsidR="00313E53">
              <w:rPr>
                <w:lang w:val="en-US"/>
              </w:rPr>
              <w:t>)</w:t>
            </w:r>
          </w:p>
          <w:p w14:paraId="70C30F5C" w14:textId="77777777" w:rsidR="007F2CE4" w:rsidRDefault="003B11FE">
            <w:pPr>
              <w:pStyle w:val="texte"/>
              <w:ind w:left="0"/>
              <w:rPr>
                <w:ins w:id="170" w:author="Vo Huynh Anh Huy" w:date="2016-11-30T14:37:00Z"/>
                <w:lang w:val="en-US"/>
              </w:rPr>
              <w:pPrChange w:id="171" w:author="Vo Huynh Anh Huy" w:date="2016-11-30T14:37:00Z">
                <w:pPr>
                  <w:pStyle w:val="texte"/>
                  <w:numPr>
                    <w:numId w:val="29"/>
                  </w:numPr>
                  <w:ind w:left="720" w:hanging="360"/>
                </w:pPr>
              </w:pPrChange>
            </w:pPr>
            <w:commentRangeStart w:id="172"/>
            <w:r>
              <w:rPr>
                <w:lang w:val="en-US"/>
              </w:rPr>
              <w:t xml:space="preserve">Answer </w:t>
            </w:r>
            <w:del w:id="173" w:author="Vo Huynh Anh Huy" w:date="2016-11-30T14:37:00Z">
              <w:r w:rsidDel="007F2CE4">
                <w:rPr>
                  <w:lang w:val="en-US"/>
                </w:rPr>
                <w:delText xml:space="preserve">this </w:delText>
              </w:r>
            </w:del>
            <w:ins w:id="174" w:author="Vo Huynh Anh Huy" w:date="2016-11-30T14:37:00Z">
              <w:r w:rsidR="007F2CE4">
                <w:rPr>
                  <w:lang w:val="en-US"/>
                </w:rPr>
                <w:t xml:space="preserve">following </w:t>
              </w:r>
            </w:ins>
            <w:r>
              <w:rPr>
                <w:lang w:val="en-US"/>
              </w:rPr>
              <w:t>question</w:t>
            </w:r>
            <w:ins w:id="175" w:author="Vo Huynh Anh Huy" w:date="2016-11-30T14:37:00Z">
              <w:r w:rsidR="007F2CE4">
                <w:rPr>
                  <w:lang w:val="en-US"/>
                </w:rPr>
                <w:t>s</w:t>
              </w:r>
            </w:ins>
            <w:r>
              <w:rPr>
                <w:lang w:val="en-US"/>
              </w:rPr>
              <w:t xml:space="preserve">: </w:t>
            </w:r>
          </w:p>
          <w:p w14:paraId="13C17F15" w14:textId="06312E18" w:rsidR="003B11FE" w:rsidRDefault="003B11FE">
            <w:pPr>
              <w:pStyle w:val="texte"/>
              <w:numPr>
                <w:ilvl w:val="0"/>
                <w:numId w:val="41"/>
              </w:numPr>
              <w:rPr>
                <w:ins w:id="176" w:author="Vo Huynh Anh Huy" w:date="2016-11-30T14:37:00Z"/>
                <w:lang w:val="en-US"/>
              </w:rPr>
              <w:pPrChange w:id="177" w:author="Vo Huynh Anh Huy" w:date="2016-11-30T14:37:00Z">
                <w:pPr>
                  <w:pStyle w:val="texte"/>
                  <w:numPr>
                    <w:numId w:val="29"/>
                  </w:numPr>
                  <w:ind w:left="720" w:hanging="360"/>
                </w:pPr>
              </w:pPrChange>
            </w:pPr>
            <w:del w:id="178" w:author="Vo Huynh Anh Huy" w:date="2016-11-30T14:37:00Z">
              <w:r w:rsidDel="007F2CE4">
                <w:rPr>
                  <w:lang w:val="en-US"/>
                </w:rPr>
                <w:delText xml:space="preserve">when </w:delText>
              </w:r>
            </w:del>
            <w:ins w:id="179" w:author="Vo Huynh Anh Huy" w:date="2016-11-30T14:37:00Z">
              <w:r w:rsidR="007F2CE4">
                <w:rPr>
                  <w:lang w:val="en-US"/>
                </w:rPr>
                <w:t xml:space="preserve">When </w:t>
              </w:r>
            </w:ins>
            <w:r w:rsidR="005B0334">
              <w:rPr>
                <w:lang w:val="en-US"/>
              </w:rPr>
              <w:t>is</w:t>
            </w:r>
            <w:r>
              <w:rPr>
                <w:lang w:val="en-US"/>
              </w:rPr>
              <w:t xml:space="preserve"> </w:t>
            </w:r>
            <w:r w:rsidR="00544A9A">
              <w:rPr>
                <w:lang w:val="en-US"/>
              </w:rPr>
              <w:t>a</w:t>
            </w:r>
            <w:r>
              <w:rPr>
                <w:lang w:val="en-US"/>
              </w:rPr>
              <w:t xml:space="preserve"> bean marked with “Step” scope </w:t>
            </w:r>
            <w:r w:rsidR="00544A9A">
              <w:rPr>
                <w:lang w:val="en-US"/>
              </w:rPr>
              <w:t>instantiated</w:t>
            </w:r>
            <w:r>
              <w:rPr>
                <w:lang w:val="en-US"/>
              </w:rPr>
              <w:t>?</w:t>
            </w:r>
            <w:commentRangeEnd w:id="172"/>
            <w:r w:rsidR="00A3347D">
              <w:rPr>
                <w:rStyle w:val="CommentReference"/>
              </w:rPr>
              <w:commentReference w:id="172"/>
            </w:r>
          </w:p>
          <w:p w14:paraId="562B6D3E" w14:textId="4F8E5C11" w:rsidR="007F2CE4" w:rsidRPr="007A71D4" w:rsidRDefault="007F2CE4">
            <w:pPr>
              <w:pStyle w:val="texte"/>
              <w:numPr>
                <w:ilvl w:val="0"/>
                <w:numId w:val="41"/>
              </w:numPr>
              <w:rPr>
                <w:lang w:val="en-US"/>
              </w:rPr>
              <w:pPrChange w:id="180" w:author="Vo Huynh Anh Huy" w:date="2016-11-30T14:37:00Z">
                <w:pPr>
                  <w:pStyle w:val="texte"/>
                  <w:numPr>
                    <w:numId w:val="29"/>
                  </w:numPr>
                  <w:ind w:left="720" w:hanging="360"/>
                </w:pPr>
              </w:pPrChange>
            </w:pPr>
            <w:ins w:id="181" w:author="Vo Huynh Anh Huy" w:date="2016-11-30T14:37:00Z">
              <w:r>
                <w:rPr>
                  <w:lang w:val="en-US"/>
                </w:rPr>
                <w:t>And when is it eligible to GC</w:t>
              </w:r>
              <w:r w:rsidRPr="007F2CE4">
                <w:rPr>
                  <w:lang w:val="en-US"/>
                </w:rPr>
                <w:t>?</w:t>
              </w:r>
            </w:ins>
          </w:p>
          <w:p w14:paraId="39BF0CAB" w14:textId="309A5160" w:rsidR="00E86CA6" w:rsidRDefault="00E86CA6" w:rsidP="001F403A">
            <w:pPr>
              <w:pStyle w:val="texte"/>
              <w:ind w:left="0"/>
              <w:rPr>
                <w:lang w:val="en-US"/>
              </w:rPr>
            </w:pPr>
          </w:p>
        </w:tc>
        <w:tc>
          <w:tcPr>
            <w:tcW w:w="1350" w:type="dxa"/>
            <w:shd w:val="clear" w:color="auto" w:fill="auto"/>
          </w:tcPr>
          <w:p w14:paraId="7155D056" w14:textId="2627F98F" w:rsidR="00F4196F" w:rsidRPr="00232FBD" w:rsidRDefault="00FA0390" w:rsidP="00232FBD">
            <w:pPr>
              <w:pStyle w:val="texte"/>
              <w:ind w:left="0"/>
              <w:jc w:val="right"/>
              <w:rPr>
                <w:lang w:val="en-US"/>
              </w:rPr>
            </w:pPr>
            <w:r>
              <w:rPr>
                <w:lang w:val="en-US"/>
              </w:rPr>
              <w:lastRenderedPageBreak/>
              <w:t>4</w:t>
            </w:r>
          </w:p>
        </w:tc>
      </w:tr>
      <w:tr w:rsidR="007A4C82" w:rsidRPr="007B6F75" w14:paraId="50D84FE3" w14:textId="77777777" w:rsidTr="00232FBD">
        <w:tc>
          <w:tcPr>
            <w:tcW w:w="648" w:type="dxa"/>
            <w:shd w:val="clear" w:color="auto" w:fill="auto"/>
          </w:tcPr>
          <w:p w14:paraId="6B5883CC" w14:textId="62504D6E" w:rsidR="007A4C82" w:rsidRPr="00232FBD" w:rsidRDefault="007A4C82" w:rsidP="003E05A8">
            <w:pPr>
              <w:pStyle w:val="texte"/>
              <w:numPr>
                <w:ilvl w:val="0"/>
                <w:numId w:val="12"/>
              </w:numPr>
              <w:jc w:val="center"/>
              <w:rPr>
                <w:lang w:val="en-US"/>
              </w:rPr>
            </w:pPr>
          </w:p>
        </w:tc>
        <w:tc>
          <w:tcPr>
            <w:tcW w:w="810" w:type="dxa"/>
            <w:shd w:val="clear" w:color="auto" w:fill="auto"/>
          </w:tcPr>
          <w:p w14:paraId="3DC520EC" w14:textId="1A0B84FF" w:rsidR="007A4C82" w:rsidRDefault="0098204A" w:rsidP="007C6F31">
            <w:pPr>
              <w:pStyle w:val="texte"/>
              <w:ind w:left="0"/>
              <w:rPr>
                <w:lang w:val="en-US"/>
              </w:rPr>
            </w:pPr>
            <w:r>
              <w:rPr>
                <w:lang w:val="en-US"/>
              </w:rPr>
              <w:t>R</w:t>
            </w:r>
            <w:r w:rsidR="00416777">
              <w:rPr>
                <w:lang w:val="en-US"/>
              </w:rPr>
              <w:t xml:space="preserve"> + E</w:t>
            </w:r>
          </w:p>
        </w:tc>
        <w:tc>
          <w:tcPr>
            <w:tcW w:w="3600" w:type="dxa"/>
            <w:shd w:val="clear" w:color="auto" w:fill="auto"/>
          </w:tcPr>
          <w:p w14:paraId="4E8CC24B" w14:textId="78C5FC2D" w:rsidR="007A4C82" w:rsidRDefault="00D43552" w:rsidP="00D43552">
            <w:pPr>
              <w:pStyle w:val="texte"/>
              <w:ind w:left="0"/>
              <w:rPr>
                <w:lang w:val="en-US"/>
              </w:rPr>
            </w:pPr>
            <w:proofErr w:type="spellStart"/>
            <w:r>
              <w:rPr>
                <w:lang w:val="en-US"/>
              </w:rPr>
              <w:t>ItemProcessor</w:t>
            </w:r>
            <w:proofErr w:type="spellEnd"/>
          </w:p>
        </w:tc>
        <w:tc>
          <w:tcPr>
            <w:tcW w:w="8100" w:type="dxa"/>
            <w:shd w:val="clear" w:color="auto" w:fill="auto"/>
          </w:tcPr>
          <w:p w14:paraId="274EAA4A" w14:textId="55F33F09" w:rsidR="00C57802" w:rsidRDefault="00C57802" w:rsidP="00005441">
            <w:pPr>
              <w:pStyle w:val="texte"/>
              <w:ind w:left="0"/>
              <w:rPr>
                <w:lang w:val="en-US"/>
              </w:rPr>
            </w:pPr>
            <w:r>
              <w:rPr>
                <w:lang w:val="en-US"/>
              </w:rPr>
              <w:t xml:space="preserve">Read </w:t>
            </w:r>
            <w:proofErr w:type="spellStart"/>
            <w:r w:rsidR="005557F3">
              <w:rPr>
                <w:lang w:val="en-US"/>
              </w:rPr>
              <w:t>ItemProcessor</w:t>
            </w:r>
            <w:proofErr w:type="spellEnd"/>
            <w:r>
              <w:rPr>
                <w:lang w:val="en-US"/>
              </w:rPr>
              <w:t xml:space="preserve"> section </w:t>
            </w:r>
            <w:r w:rsidR="005557F3">
              <w:rPr>
                <w:lang w:val="en-US"/>
              </w:rPr>
              <w:t>in the following link</w:t>
            </w:r>
          </w:p>
          <w:p w14:paraId="29F26334" w14:textId="7903F158" w:rsidR="00797C76" w:rsidRDefault="00517D50" w:rsidP="00005441">
            <w:pPr>
              <w:pStyle w:val="texte"/>
              <w:ind w:left="0"/>
              <w:rPr>
                <w:lang w:val="en-US"/>
              </w:rPr>
            </w:pPr>
            <w:r>
              <w:fldChar w:fldCharType="begin"/>
            </w:r>
            <w:r w:rsidRPr="00C70EA1">
              <w:rPr>
                <w:lang w:val="en-US"/>
                <w:rPrChange w:id="182" w:author="Vo Huynh Anh Huy" w:date="2016-11-30T13:58:00Z">
                  <w:rPr/>
                </w:rPrChange>
              </w:rPr>
              <w:instrText xml:space="preserve"> HYPERLINK "http://docs.spring.io/spring-batch/trunk/reference/html/readersAndWriters.html" \l "itemProcessor" </w:instrText>
            </w:r>
            <w:r>
              <w:fldChar w:fldCharType="separate"/>
            </w:r>
            <w:r w:rsidR="00C57802" w:rsidRPr="0044186A">
              <w:rPr>
                <w:rStyle w:val="Hyperlink"/>
                <w:lang w:val="en-US"/>
              </w:rPr>
              <w:t>http://docs.spring.io/spring-batch/trunk/reference/html/readersAndWriters.html#itemProcessor</w:t>
            </w:r>
            <w:r>
              <w:rPr>
                <w:rStyle w:val="Hyperlink"/>
                <w:lang w:val="en-US"/>
              </w:rPr>
              <w:fldChar w:fldCharType="end"/>
            </w:r>
            <w:r w:rsidR="00C57802">
              <w:rPr>
                <w:lang w:val="en-US"/>
              </w:rPr>
              <w:t xml:space="preserve"> </w:t>
            </w:r>
          </w:p>
          <w:p w14:paraId="6B8C427A" w14:textId="27D94118" w:rsidR="005557F3" w:rsidRDefault="005557F3" w:rsidP="005557F3">
            <w:pPr>
              <w:pStyle w:val="texte"/>
              <w:ind w:left="0"/>
              <w:rPr>
                <w:lang w:val="en-US"/>
              </w:rPr>
            </w:pPr>
            <w:r>
              <w:rPr>
                <w:lang w:val="en-US"/>
              </w:rPr>
              <w:t>After reading, trainee should be able to know:</w:t>
            </w:r>
          </w:p>
          <w:p w14:paraId="50AAD811" w14:textId="45F76B35" w:rsidR="005557F3" w:rsidRDefault="005557F3" w:rsidP="005557F3">
            <w:pPr>
              <w:pStyle w:val="texte"/>
              <w:numPr>
                <w:ilvl w:val="0"/>
                <w:numId w:val="26"/>
              </w:numPr>
              <w:rPr>
                <w:lang w:val="en-US"/>
              </w:rPr>
            </w:pPr>
            <w:r>
              <w:rPr>
                <w:lang w:val="en-US"/>
              </w:rPr>
              <w:t xml:space="preserve">How to use </w:t>
            </w:r>
            <w:proofErr w:type="spellStart"/>
            <w:r>
              <w:rPr>
                <w:lang w:val="en-US"/>
              </w:rPr>
              <w:t>ItemProcessor</w:t>
            </w:r>
            <w:proofErr w:type="spellEnd"/>
            <w:r>
              <w:rPr>
                <w:lang w:val="en-US"/>
              </w:rPr>
              <w:t xml:space="preserve"> to </w:t>
            </w:r>
            <w:proofErr w:type="spellStart"/>
            <w:r>
              <w:rPr>
                <w:lang w:val="en-US"/>
              </w:rPr>
              <w:t>enchane</w:t>
            </w:r>
            <w:proofErr w:type="spellEnd"/>
            <w:r>
              <w:rPr>
                <w:lang w:val="en-US"/>
              </w:rPr>
              <w:t>/validate data?</w:t>
            </w:r>
          </w:p>
          <w:p w14:paraId="1C53CCF8" w14:textId="4ECC82AC" w:rsidR="005557F3" w:rsidRDefault="005557F3" w:rsidP="005557F3">
            <w:pPr>
              <w:pStyle w:val="texte"/>
              <w:numPr>
                <w:ilvl w:val="0"/>
                <w:numId w:val="26"/>
              </w:numPr>
              <w:rPr>
                <w:lang w:val="en-US"/>
              </w:rPr>
            </w:pPr>
            <w:r>
              <w:rPr>
                <w:lang w:val="en-US"/>
              </w:rPr>
              <w:t>How to reject invalid data?</w:t>
            </w:r>
          </w:p>
          <w:p w14:paraId="28269E45" w14:textId="73BD2DCF" w:rsidR="00BA7832" w:rsidRPr="006F2CAD" w:rsidRDefault="00BA7832" w:rsidP="00BA7832">
            <w:pPr>
              <w:pStyle w:val="texte"/>
              <w:ind w:left="0"/>
              <w:rPr>
                <w:b/>
                <w:sz w:val="24"/>
                <w:u w:val="single"/>
                <w:lang w:val="en-US"/>
              </w:rPr>
            </w:pPr>
            <w:r w:rsidRPr="006F2CAD">
              <w:rPr>
                <w:b/>
                <w:sz w:val="24"/>
                <w:u w:val="single"/>
                <w:lang w:val="en-US"/>
              </w:rPr>
              <w:t>Exercise</w:t>
            </w:r>
            <w:r w:rsidR="005C4980">
              <w:rPr>
                <w:b/>
                <w:sz w:val="24"/>
                <w:u w:val="single"/>
                <w:lang w:val="en-US"/>
              </w:rPr>
              <w:t xml:space="preserve"> 4</w:t>
            </w:r>
            <w:r w:rsidRPr="006F2CAD">
              <w:rPr>
                <w:b/>
                <w:sz w:val="24"/>
                <w:u w:val="single"/>
                <w:lang w:val="en-US"/>
              </w:rPr>
              <w:t xml:space="preserve">: </w:t>
            </w:r>
          </w:p>
          <w:p w14:paraId="6AECDCE2" w14:textId="77777777" w:rsidR="00FB6F60" w:rsidRDefault="00E5256C" w:rsidP="00FB6F60">
            <w:pPr>
              <w:pStyle w:val="texte"/>
              <w:ind w:left="0"/>
              <w:rPr>
                <w:lang w:val="en-US"/>
              </w:rPr>
            </w:pPr>
            <w:r>
              <w:rPr>
                <w:lang w:val="en-US"/>
              </w:rPr>
              <w:t xml:space="preserve">Adapt your processor to only accept person who </w:t>
            </w:r>
            <w:r w:rsidR="00FB6F60">
              <w:rPr>
                <w:lang w:val="en-US"/>
              </w:rPr>
              <w:t>meets these conditions:</w:t>
            </w:r>
          </w:p>
          <w:p w14:paraId="00738B52" w14:textId="1BE2C06A" w:rsidR="00FB6F60" w:rsidRDefault="00FB6F60" w:rsidP="002E0128">
            <w:pPr>
              <w:pStyle w:val="texte"/>
              <w:numPr>
                <w:ilvl w:val="0"/>
                <w:numId w:val="32"/>
              </w:numPr>
              <w:rPr>
                <w:lang w:val="en-US"/>
              </w:rPr>
            </w:pPr>
            <w:proofErr w:type="spellStart"/>
            <w:r w:rsidRPr="00FB6F60">
              <w:rPr>
                <w:b/>
                <w:lang w:val="en-US"/>
              </w:rPr>
              <w:t>PersonId</w:t>
            </w:r>
            <w:proofErr w:type="spellEnd"/>
            <w:r>
              <w:rPr>
                <w:lang w:val="en-US"/>
              </w:rPr>
              <w:t xml:space="preserve"> &gt; 0</w:t>
            </w:r>
          </w:p>
          <w:p w14:paraId="64FC7527" w14:textId="4CBB79CF" w:rsidR="00FB6F60" w:rsidRDefault="00FB6F60" w:rsidP="002E0128">
            <w:pPr>
              <w:pStyle w:val="texte"/>
              <w:numPr>
                <w:ilvl w:val="0"/>
                <w:numId w:val="32"/>
              </w:numPr>
              <w:rPr>
                <w:lang w:val="en-US"/>
              </w:rPr>
            </w:pPr>
            <w:r>
              <w:rPr>
                <w:lang w:val="en-US"/>
              </w:rPr>
              <w:t xml:space="preserve">Max length of </w:t>
            </w:r>
            <w:r w:rsidRPr="00FB6F60">
              <w:rPr>
                <w:b/>
                <w:lang w:val="en-US"/>
              </w:rPr>
              <w:t>First name</w:t>
            </w:r>
            <w:r>
              <w:rPr>
                <w:lang w:val="en-US"/>
              </w:rPr>
              <w:t xml:space="preserve"> is 20</w:t>
            </w:r>
          </w:p>
          <w:p w14:paraId="1FF3F1D4" w14:textId="7357E227" w:rsidR="00FB6F60" w:rsidRDefault="00FB6F60" w:rsidP="002E0128">
            <w:pPr>
              <w:pStyle w:val="texte"/>
              <w:numPr>
                <w:ilvl w:val="0"/>
                <w:numId w:val="32"/>
              </w:numPr>
              <w:rPr>
                <w:lang w:val="en-US"/>
              </w:rPr>
            </w:pPr>
            <w:r>
              <w:rPr>
                <w:lang w:val="en-US"/>
              </w:rPr>
              <w:t xml:space="preserve">Max length of </w:t>
            </w:r>
            <w:r w:rsidRPr="00FB6F60">
              <w:rPr>
                <w:b/>
                <w:lang w:val="en-US"/>
              </w:rPr>
              <w:t>Last name</w:t>
            </w:r>
            <w:r>
              <w:rPr>
                <w:lang w:val="en-US"/>
              </w:rPr>
              <w:t xml:space="preserve"> is 20</w:t>
            </w:r>
          </w:p>
          <w:p w14:paraId="718E8DBA" w14:textId="04E008F7" w:rsidR="0093722C" w:rsidRPr="00FB6F60" w:rsidRDefault="0093722C" w:rsidP="0093722C">
            <w:pPr>
              <w:pStyle w:val="texte"/>
              <w:ind w:left="0"/>
              <w:rPr>
                <w:lang w:val="en-US"/>
              </w:rPr>
            </w:pPr>
            <w:r>
              <w:rPr>
                <w:lang w:val="en-US"/>
              </w:rPr>
              <w:t>Expected result:</w:t>
            </w:r>
          </w:p>
          <w:p w14:paraId="090698CE" w14:textId="471AFDFC" w:rsidR="0093722C" w:rsidRPr="00586DEA" w:rsidRDefault="0093722C" w:rsidP="00586DEA">
            <w:pPr>
              <w:pStyle w:val="texte"/>
              <w:ind w:left="0"/>
              <w:rPr>
                <w:lang w:val="en-US"/>
              </w:rPr>
            </w:pPr>
            <w:r>
              <w:rPr>
                <w:noProof/>
                <w:lang w:val="en-US" w:eastAsia="zh-CN"/>
              </w:rPr>
              <w:drawing>
                <wp:inline distT="0" distB="0" distL="0" distR="0" wp14:anchorId="3A226D68" wp14:editId="55CC1415">
                  <wp:extent cx="2133600" cy="4667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133600" cy="466725"/>
                          </a:xfrm>
                          <a:prstGeom prst="rect">
                            <a:avLst/>
                          </a:prstGeom>
                        </pic:spPr>
                      </pic:pic>
                    </a:graphicData>
                  </a:graphic>
                </wp:inline>
              </w:drawing>
            </w:r>
          </w:p>
        </w:tc>
        <w:tc>
          <w:tcPr>
            <w:tcW w:w="1350" w:type="dxa"/>
            <w:shd w:val="clear" w:color="auto" w:fill="auto"/>
          </w:tcPr>
          <w:p w14:paraId="5D20DD58" w14:textId="669DA69C" w:rsidR="00E66598" w:rsidRPr="00232FBD" w:rsidRDefault="00FA0390" w:rsidP="00232FBD">
            <w:pPr>
              <w:pStyle w:val="texte"/>
              <w:ind w:left="0"/>
              <w:jc w:val="right"/>
              <w:rPr>
                <w:lang w:val="en-US"/>
              </w:rPr>
            </w:pPr>
            <w:r>
              <w:rPr>
                <w:lang w:val="en-US"/>
              </w:rPr>
              <w:t>1</w:t>
            </w:r>
          </w:p>
        </w:tc>
      </w:tr>
      <w:tr w:rsidR="00D43552" w:rsidRPr="001D46D3" w14:paraId="4333E2C6" w14:textId="77777777" w:rsidTr="00232FBD">
        <w:tc>
          <w:tcPr>
            <w:tcW w:w="648" w:type="dxa"/>
            <w:shd w:val="clear" w:color="auto" w:fill="auto"/>
          </w:tcPr>
          <w:p w14:paraId="5FA11B59" w14:textId="77777777" w:rsidR="00D43552" w:rsidRPr="00232FBD" w:rsidRDefault="00D43552" w:rsidP="003E05A8">
            <w:pPr>
              <w:pStyle w:val="texte"/>
              <w:numPr>
                <w:ilvl w:val="0"/>
                <w:numId w:val="12"/>
              </w:numPr>
              <w:jc w:val="center"/>
              <w:rPr>
                <w:lang w:val="en-US"/>
              </w:rPr>
            </w:pPr>
          </w:p>
        </w:tc>
        <w:tc>
          <w:tcPr>
            <w:tcW w:w="810" w:type="dxa"/>
            <w:shd w:val="clear" w:color="auto" w:fill="auto"/>
          </w:tcPr>
          <w:p w14:paraId="42A30517" w14:textId="6F1C7291" w:rsidR="00D43552" w:rsidRDefault="00D43552" w:rsidP="00232FBD">
            <w:pPr>
              <w:pStyle w:val="texte"/>
              <w:ind w:left="0"/>
              <w:rPr>
                <w:lang w:val="en-US"/>
              </w:rPr>
            </w:pPr>
            <w:r>
              <w:rPr>
                <w:lang w:val="en-US"/>
              </w:rPr>
              <w:t>R + E</w:t>
            </w:r>
          </w:p>
        </w:tc>
        <w:tc>
          <w:tcPr>
            <w:tcW w:w="3600" w:type="dxa"/>
            <w:shd w:val="clear" w:color="auto" w:fill="auto"/>
          </w:tcPr>
          <w:p w14:paraId="03072272" w14:textId="069722BD" w:rsidR="00D43552" w:rsidRDefault="00D43552" w:rsidP="00232FBD">
            <w:pPr>
              <w:pStyle w:val="texte"/>
              <w:ind w:left="0"/>
              <w:rPr>
                <w:lang w:val="en-US"/>
              </w:rPr>
            </w:pPr>
            <w:proofErr w:type="spellStart"/>
            <w:r>
              <w:rPr>
                <w:lang w:val="en-US"/>
              </w:rPr>
              <w:t>ItemWriter</w:t>
            </w:r>
            <w:proofErr w:type="spellEnd"/>
          </w:p>
        </w:tc>
        <w:tc>
          <w:tcPr>
            <w:tcW w:w="8100" w:type="dxa"/>
            <w:shd w:val="clear" w:color="auto" w:fill="auto"/>
          </w:tcPr>
          <w:p w14:paraId="6D6960F4" w14:textId="6454BF0D" w:rsidR="003B5B78" w:rsidRDefault="003F4399" w:rsidP="00232FBD">
            <w:pPr>
              <w:pStyle w:val="texte"/>
              <w:ind w:left="0"/>
              <w:rPr>
                <w:lang w:val="en-US"/>
              </w:rPr>
            </w:pPr>
            <w:r>
              <w:rPr>
                <w:lang w:val="en-US"/>
              </w:rPr>
              <w:t xml:space="preserve">Read following sections to know how to use </w:t>
            </w:r>
            <w:proofErr w:type="spellStart"/>
            <w:r>
              <w:rPr>
                <w:lang w:val="en-US"/>
              </w:rPr>
              <w:t>ItemWriter</w:t>
            </w:r>
            <w:proofErr w:type="spellEnd"/>
            <w:r>
              <w:rPr>
                <w:lang w:val="en-US"/>
              </w:rPr>
              <w:t xml:space="preserve"> to write data to file, database.</w:t>
            </w:r>
          </w:p>
          <w:p w14:paraId="223253E7" w14:textId="77777777" w:rsidR="003F4399" w:rsidRPr="003F4399" w:rsidRDefault="003F4399" w:rsidP="00232FBD">
            <w:pPr>
              <w:pStyle w:val="texte"/>
              <w:ind w:left="0"/>
              <w:rPr>
                <w:b/>
                <w:lang w:val="en-US"/>
              </w:rPr>
            </w:pPr>
            <w:proofErr w:type="spellStart"/>
            <w:r w:rsidRPr="003F4399">
              <w:rPr>
                <w:b/>
                <w:lang w:val="en-US"/>
              </w:rPr>
              <w:t>ItemWriter</w:t>
            </w:r>
            <w:proofErr w:type="spellEnd"/>
          </w:p>
          <w:p w14:paraId="220733C8" w14:textId="1042720A" w:rsidR="003F4399" w:rsidRDefault="00517D50" w:rsidP="00232FBD">
            <w:pPr>
              <w:pStyle w:val="texte"/>
              <w:ind w:left="0"/>
              <w:rPr>
                <w:lang w:val="en-US"/>
              </w:rPr>
            </w:pPr>
            <w:r>
              <w:fldChar w:fldCharType="begin"/>
            </w:r>
            <w:r w:rsidRPr="00C70EA1">
              <w:rPr>
                <w:lang w:val="en-US"/>
                <w:rPrChange w:id="183" w:author="Vo Huynh Anh Huy" w:date="2016-11-30T13:58:00Z">
                  <w:rPr/>
                </w:rPrChange>
              </w:rPr>
              <w:instrText xml:space="preserve"> HYPERLINK "http://docs.spring.io/spring-batch/trunk/reference/html/readersAndWriters.html" \l "itemWriter" </w:instrText>
            </w:r>
            <w:r>
              <w:fldChar w:fldCharType="separate"/>
            </w:r>
            <w:r w:rsidR="003F4399" w:rsidRPr="0044186A">
              <w:rPr>
                <w:rStyle w:val="Hyperlink"/>
                <w:lang w:val="en-US"/>
              </w:rPr>
              <w:t>http://docs.spring.io/spring-batch/trunk/reference/html/readersAndWriters.html#itemWriter</w:t>
            </w:r>
            <w:r>
              <w:rPr>
                <w:rStyle w:val="Hyperlink"/>
                <w:lang w:val="en-US"/>
              </w:rPr>
              <w:fldChar w:fldCharType="end"/>
            </w:r>
          </w:p>
          <w:p w14:paraId="01F190B0" w14:textId="2B4872B3" w:rsidR="003F4399" w:rsidRDefault="003F4399" w:rsidP="00232FBD">
            <w:pPr>
              <w:pStyle w:val="texte"/>
              <w:ind w:left="0"/>
              <w:rPr>
                <w:b/>
                <w:lang w:val="en-US"/>
              </w:rPr>
            </w:pPr>
            <w:r>
              <w:rPr>
                <w:b/>
                <w:lang w:val="en-US"/>
              </w:rPr>
              <w:t>Write data to file</w:t>
            </w:r>
          </w:p>
          <w:p w14:paraId="0E1DBA75" w14:textId="067E1CCB" w:rsidR="003F4399" w:rsidRPr="007B5023" w:rsidRDefault="003F4399" w:rsidP="003F4399">
            <w:pPr>
              <w:pStyle w:val="texte"/>
              <w:numPr>
                <w:ilvl w:val="0"/>
                <w:numId w:val="27"/>
              </w:numPr>
              <w:rPr>
                <w:lang w:val="en-US"/>
              </w:rPr>
            </w:pPr>
            <w:proofErr w:type="spellStart"/>
            <w:r w:rsidRPr="007B5023">
              <w:rPr>
                <w:lang w:val="en-US"/>
              </w:rPr>
              <w:t>FlatFileItemWriter</w:t>
            </w:r>
            <w:proofErr w:type="spellEnd"/>
            <w:r w:rsidRPr="007B5023">
              <w:rPr>
                <w:lang w:val="en-US"/>
              </w:rPr>
              <w:br/>
            </w:r>
            <w:r w:rsidR="00517D50">
              <w:fldChar w:fldCharType="begin"/>
            </w:r>
            <w:r w:rsidR="00517D50" w:rsidRPr="00C70EA1">
              <w:rPr>
                <w:lang w:val="en-US"/>
                <w:rPrChange w:id="184" w:author="Vo Huynh Anh Huy" w:date="2016-11-30T13:58:00Z">
                  <w:rPr/>
                </w:rPrChange>
              </w:rPr>
              <w:instrText xml:space="preserve"> HYPERLINK "http://docs.spring.io/spring-batch/trunk/reference/html/readersAndWriters.html" \l "flatFileItemWriter" </w:instrText>
            </w:r>
            <w:r w:rsidR="00517D50">
              <w:fldChar w:fldCharType="separate"/>
            </w:r>
            <w:r w:rsidRPr="007B5023">
              <w:rPr>
                <w:rStyle w:val="Hyperlink"/>
                <w:lang w:val="en-US"/>
              </w:rPr>
              <w:t>http://docs.spring.io/spring-batch/trunk/reference/html/readersAndWriters.html#flatFileItemWriter</w:t>
            </w:r>
            <w:r w:rsidR="00517D50">
              <w:rPr>
                <w:rStyle w:val="Hyperlink"/>
                <w:lang w:val="en-US"/>
              </w:rPr>
              <w:fldChar w:fldCharType="end"/>
            </w:r>
            <w:r w:rsidRPr="007B5023">
              <w:rPr>
                <w:lang w:val="en-US"/>
              </w:rPr>
              <w:t xml:space="preserve"> </w:t>
            </w:r>
          </w:p>
          <w:p w14:paraId="1C48AD39" w14:textId="787D9AEB" w:rsidR="003F4399" w:rsidRPr="003F4399" w:rsidRDefault="003F4399" w:rsidP="003F4399">
            <w:pPr>
              <w:pStyle w:val="texte"/>
              <w:numPr>
                <w:ilvl w:val="0"/>
                <w:numId w:val="27"/>
              </w:numPr>
              <w:rPr>
                <w:lang w:val="fr-CH"/>
              </w:rPr>
            </w:pPr>
            <w:proofErr w:type="spellStart"/>
            <w:r w:rsidRPr="003F4399">
              <w:rPr>
                <w:lang w:val="fr-CH"/>
              </w:rPr>
              <w:t>StaxEventItemWriter</w:t>
            </w:r>
            <w:proofErr w:type="spellEnd"/>
            <w:r w:rsidRPr="003F4399">
              <w:rPr>
                <w:lang w:val="fr-CH"/>
              </w:rPr>
              <w:t xml:space="preserve"> (</w:t>
            </w:r>
            <w:bookmarkStart w:id="185" w:name="OLE_LINK16"/>
            <w:bookmarkStart w:id="186" w:name="OLE_LINK17"/>
            <w:proofErr w:type="spellStart"/>
            <w:r w:rsidRPr="003F4399">
              <w:rPr>
                <w:lang w:val="fr-CH"/>
              </w:rPr>
              <w:t>skim</w:t>
            </w:r>
            <w:bookmarkEnd w:id="185"/>
            <w:bookmarkEnd w:id="186"/>
            <w:proofErr w:type="spellEnd"/>
            <w:r w:rsidRPr="003F4399">
              <w:rPr>
                <w:lang w:val="fr-CH"/>
              </w:rPr>
              <w:t>)</w:t>
            </w:r>
            <w:r>
              <w:rPr>
                <w:lang w:val="fr-CH"/>
              </w:rPr>
              <w:br/>
            </w:r>
            <w:hyperlink r:id="rId29" w:anchor="StaxEventItemWriter" w:history="1">
              <w:r w:rsidRPr="003F4399">
                <w:rPr>
                  <w:rStyle w:val="Hyperlink"/>
                  <w:lang w:val="fr-CH"/>
                </w:rPr>
                <w:t>http://docs.spring.io/spring-batch/trunk/reference/html/readersAndWriters.html#StaxEventItemWriter</w:t>
              </w:r>
            </w:hyperlink>
            <w:r w:rsidRPr="003F4399">
              <w:rPr>
                <w:lang w:val="fr-CH"/>
              </w:rPr>
              <w:t xml:space="preserve"> </w:t>
            </w:r>
          </w:p>
          <w:p w14:paraId="41703A17" w14:textId="7A67C853" w:rsidR="003F4399" w:rsidRDefault="003F4399" w:rsidP="00232FBD">
            <w:pPr>
              <w:pStyle w:val="texte"/>
              <w:ind w:left="0"/>
              <w:rPr>
                <w:b/>
                <w:lang w:val="en-US"/>
              </w:rPr>
            </w:pPr>
            <w:r>
              <w:rPr>
                <w:b/>
                <w:lang w:val="en-US"/>
              </w:rPr>
              <w:lastRenderedPageBreak/>
              <w:t>Write data to Database</w:t>
            </w:r>
          </w:p>
          <w:p w14:paraId="09716312" w14:textId="3AFB06EC" w:rsidR="003F4399" w:rsidRDefault="003F4399" w:rsidP="003F4399">
            <w:pPr>
              <w:pStyle w:val="texte"/>
              <w:numPr>
                <w:ilvl w:val="0"/>
                <w:numId w:val="28"/>
              </w:numPr>
              <w:rPr>
                <w:lang w:val="en-US"/>
              </w:rPr>
            </w:pPr>
            <w:r w:rsidRPr="003F4399">
              <w:rPr>
                <w:lang w:val="en-US"/>
              </w:rPr>
              <w:t xml:space="preserve">Database </w:t>
            </w:r>
            <w:proofErr w:type="spellStart"/>
            <w:r w:rsidRPr="003F4399">
              <w:rPr>
                <w:lang w:val="en-US"/>
              </w:rPr>
              <w:t>ItemWriters</w:t>
            </w:r>
            <w:proofErr w:type="spellEnd"/>
            <w:r>
              <w:rPr>
                <w:lang w:val="en-US"/>
              </w:rPr>
              <w:br/>
            </w:r>
            <w:r w:rsidR="00517D50">
              <w:fldChar w:fldCharType="begin"/>
            </w:r>
            <w:r w:rsidR="00517D50" w:rsidRPr="00C70EA1">
              <w:rPr>
                <w:lang w:val="en-US"/>
                <w:rPrChange w:id="187" w:author="Vo Huynh Anh Huy" w:date="2016-11-30T13:58:00Z">
                  <w:rPr/>
                </w:rPrChange>
              </w:rPr>
              <w:instrText xml:space="preserve"> HYPERLINK "http://docs.spring.io/spring-batch/trunk/reference/html/readersAndWriters.html" \l "databaseItemWriters" </w:instrText>
            </w:r>
            <w:r w:rsidR="00517D50">
              <w:fldChar w:fldCharType="separate"/>
            </w:r>
            <w:r w:rsidRPr="0044186A">
              <w:rPr>
                <w:rStyle w:val="Hyperlink"/>
                <w:lang w:val="en-US"/>
              </w:rPr>
              <w:t>http://docs.spring.io/spring-batch/trunk/reference/html/readersAndWriters.html#databaseItemWriters</w:t>
            </w:r>
            <w:r w:rsidR="00517D50">
              <w:rPr>
                <w:rStyle w:val="Hyperlink"/>
                <w:lang w:val="en-US"/>
              </w:rPr>
              <w:fldChar w:fldCharType="end"/>
            </w:r>
            <w:r w:rsidR="00AD72A5">
              <w:rPr>
                <w:lang w:val="en-US"/>
              </w:rPr>
              <w:br/>
            </w:r>
            <w:proofErr w:type="gramStart"/>
            <w:r w:rsidR="00AD72A5">
              <w:rPr>
                <w:lang w:val="en-US"/>
              </w:rPr>
              <w:t>Please</w:t>
            </w:r>
            <w:proofErr w:type="gramEnd"/>
            <w:r w:rsidR="00AD72A5">
              <w:rPr>
                <w:lang w:val="en-US"/>
              </w:rPr>
              <w:t xml:space="preserve"> focus on how transaction is managed.</w:t>
            </w:r>
          </w:p>
          <w:p w14:paraId="4DFAC0D6" w14:textId="065FD15D" w:rsidR="008B2C3D" w:rsidRDefault="008B2C3D" w:rsidP="008B2C3D">
            <w:pPr>
              <w:pStyle w:val="texte"/>
              <w:numPr>
                <w:ilvl w:val="0"/>
                <w:numId w:val="28"/>
              </w:numPr>
              <w:rPr>
                <w:lang w:val="en-US"/>
              </w:rPr>
            </w:pPr>
            <w:proofErr w:type="spellStart"/>
            <w:r>
              <w:rPr>
                <w:lang w:val="en-US"/>
              </w:rPr>
              <w:t>HibernateItemWriter</w:t>
            </w:r>
            <w:proofErr w:type="spellEnd"/>
            <w:r>
              <w:rPr>
                <w:lang w:val="en-US"/>
              </w:rPr>
              <w:br/>
            </w:r>
            <w:r w:rsidR="00517D50">
              <w:fldChar w:fldCharType="begin"/>
            </w:r>
            <w:r w:rsidR="00517D50" w:rsidRPr="00C70EA1">
              <w:rPr>
                <w:lang w:val="en-US"/>
                <w:rPrChange w:id="188" w:author="Vo Huynh Anh Huy" w:date="2016-11-30T13:58:00Z">
                  <w:rPr/>
                </w:rPrChange>
              </w:rPr>
              <w:instrText xml:space="preserve"> HYPERLINK "http://docs.spring.io/spring-batch/apidocs/org/springframework/batch/item/database/HibernateItemWriter.html" </w:instrText>
            </w:r>
            <w:r w:rsidR="00517D50">
              <w:fldChar w:fldCharType="separate"/>
            </w:r>
            <w:r w:rsidRPr="0044186A">
              <w:rPr>
                <w:rStyle w:val="Hyperlink"/>
                <w:lang w:val="en-US"/>
              </w:rPr>
              <w:t>http://docs.spring.io/spring-batch/apidocs/org/springframework/batch/item/database/HibernateItemWriter.html</w:t>
            </w:r>
            <w:r w:rsidR="00517D50">
              <w:rPr>
                <w:rStyle w:val="Hyperlink"/>
                <w:lang w:val="en-US"/>
              </w:rPr>
              <w:fldChar w:fldCharType="end"/>
            </w:r>
            <w:r>
              <w:rPr>
                <w:lang w:val="en-US"/>
              </w:rPr>
              <w:t xml:space="preserve"> </w:t>
            </w:r>
          </w:p>
          <w:p w14:paraId="2C01D27F" w14:textId="77777777" w:rsidR="007F58A9" w:rsidRDefault="008B2C3D" w:rsidP="007F58A9">
            <w:pPr>
              <w:pStyle w:val="texte"/>
              <w:numPr>
                <w:ilvl w:val="0"/>
                <w:numId w:val="28"/>
              </w:numPr>
              <w:rPr>
                <w:lang w:val="en-US"/>
              </w:rPr>
            </w:pPr>
            <w:proofErr w:type="spellStart"/>
            <w:r>
              <w:rPr>
                <w:lang w:val="en-US"/>
              </w:rPr>
              <w:t>JdbcBatchItemWriter</w:t>
            </w:r>
            <w:proofErr w:type="spellEnd"/>
            <w:r>
              <w:rPr>
                <w:lang w:val="en-US"/>
              </w:rPr>
              <w:br/>
            </w:r>
            <w:r w:rsidR="00517D50">
              <w:fldChar w:fldCharType="begin"/>
            </w:r>
            <w:r w:rsidR="00517D50" w:rsidRPr="00C70EA1">
              <w:rPr>
                <w:lang w:val="en-US"/>
                <w:rPrChange w:id="189" w:author="Vo Huynh Anh Huy" w:date="2016-11-30T13:58:00Z">
                  <w:rPr/>
                </w:rPrChange>
              </w:rPr>
              <w:instrText xml:space="preserve"> HYPERLINK "http://docs.spring.io/spring-batch/apidocs/org/springframework/batch/item/database/JdbcBatchItemWriter.html" </w:instrText>
            </w:r>
            <w:r w:rsidR="00517D50">
              <w:fldChar w:fldCharType="separate"/>
            </w:r>
            <w:r w:rsidRPr="0044186A">
              <w:rPr>
                <w:rStyle w:val="Hyperlink"/>
                <w:lang w:val="en-US"/>
              </w:rPr>
              <w:t>http://docs.spring.io/spring-batch/apidocs/org/springframework/batch/item/database/JdbcBatchItemWriter.html</w:t>
            </w:r>
            <w:r w:rsidR="00517D50">
              <w:rPr>
                <w:rStyle w:val="Hyperlink"/>
                <w:lang w:val="en-US"/>
              </w:rPr>
              <w:fldChar w:fldCharType="end"/>
            </w:r>
            <w:r>
              <w:rPr>
                <w:lang w:val="en-US"/>
              </w:rPr>
              <w:t xml:space="preserve"> </w:t>
            </w:r>
          </w:p>
          <w:p w14:paraId="08E4E80E" w14:textId="5CF52289" w:rsidR="007C6F31" w:rsidRPr="007F58A9" w:rsidRDefault="007C6F31" w:rsidP="007F58A9">
            <w:pPr>
              <w:pStyle w:val="texte"/>
              <w:ind w:left="0"/>
              <w:rPr>
                <w:lang w:val="en-US"/>
              </w:rPr>
            </w:pPr>
            <w:r w:rsidRPr="007F58A9">
              <w:rPr>
                <w:b/>
                <w:sz w:val="24"/>
                <w:u w:val="single"/>
                <w:lang w:val="en-US"/>
              </w:rPr>
              <w:t>Exercise</w:t>
            </w:r>
            <w:r w:rsidR="00AE4F5F" w:rsidRPr="007F58A9">
              <w:rPr>
                <w:b/>
                <w:sz w:val="24"/>
                <w:u w:val="single"/>
                <w:lang w:val="en-US"/>
              </w:rPr>
              <w:t xml:space="preserve"> </w:t>
            </w:r>
            <w:r w:rsidR="00B326C4" w:rsidRPr="007F58A9">
              <w:rPr>
                <w:b/>
                <w:sz w:val="24"/>
                <w:u w:val="single"/>
                <w:lang w:val="en-US"/>
              </w:rPr>
              <w:t>5</w:t>
            </w:r>
            <w:r w:rsidR="00333440" w:rsidRPr="007F58A9">
              <w:rPr>
                <w:b/>
                <w:sz w:val="24"/>
                <w:u w:val="single"/>
                <w:lang w:val="en-US"/>
              </w:rPr>
              <w:t>a</w:t>
            </w:r>
            <w:r w:rsidRPr="007F58A9">
              <w:rPr>
                <w:b/>
                <w:sz w:val="24"/>
                <w:u w:val="single"/>
                <w:lang w:val="en-US"/>
              </w:rPr>
              <w:t xml:space="preserve">: </w:t>
            </w:r>
          </w:p>
          <w:p w14:paraId="582CE801" w14:textId="194415E7" w:rsidR="00287BFD" w:rsidRPr="00FB6CB3" w:rsidRDefault="007422D7" w:rsidP="00287BFD">
            <w:pPr>
              <w:pStyle w:val="texte"/>
              <w:ind w:left="0"/>
              <w:rPr>
                <w:u w:val="single"/>
                <w:lang w:val="en-US"/>
              </w:rPr>
            </w:pPr>
            <w:r w:rsidRPr="00FB6CB3">
              <w:rPr>
                <w:u w:val="single"/>
                <w:lang w:val="en-US"/>
              </w:rPr>
              <w:t>Item P</w:t>
            </w:r>
            <w:r w:rsidR="00287BFD" w:rsidRPr="00FB6CB3">
              <w:rPr>
                <w:u w:val="single"/>
                <w:lang w:val="en-US"/>
              </w:rPr>
              <w:t>rocessor:</w:t>
            </w:r>
          </w:p>
          <w:p w14:paraId="6C278F3B" w14:textId="20E19EA6" w:rsidR="00287BFD" w:rsidRDefault="00287BFD" w:rsidP="001772EF">
            <w:pPr>
              <w:pStyle w:val="texte"/>
              <w:numPr>
                <w:ilvl w:val="0"/>
                <w:numId w:val="33"/>
              </w:numPr>
              <w:rPr>
                <w:lang w:val="en-US"/>
              </w:rPr>
            </w:pPr>
            <w:r>
              <w:rPr>
                <w:lang w:val="en-US"/>
              </w:rPr>
              <w:t>Transform</w:t>
            </w:r>
            <w:r w:rsidR="001772EF">
              <w:rPr>
                <w:lang w:val="en-US"/>
              </w:rPr>
              <w:t xml:space="preserve"> all</w:t>
            </w:r>
            <w:r>
              <w:rPr>
                <w:lang w:val="en-US"/>
              </w:rPr>
              <w:t xml:space="preserve"> the </w:t>
            </w:r>
            <w:r w:rsidR="00FA6102">
              <w:rPr>
                <w:lang w:val="en-US"/>
              </w:rPr>
              <w:t>P</w:t>
            </w:r>
            <w:r>
              <w:rPr>
                <w:lang w:val="en-US"/>
              </w:rPr>
              <w:t>erson</w:t>
            </w:r>
            <w:r w:rsidR="001772EF">
              <w:rPr>
                <w:lang w:val="en-US"/>
              </w:rPr>
              <w:t>s</w:t>
            </w:r>
            <w:r>
              <w:rPr>
                <w:lang w:val="en-US"/>
              </w:rPr>
              <w:t xml:space="preserve"> who h</w:t>
            </w:r>
            <w:r w:rsidR="001772EF">
              <w:rPr>
                <w:lang w:val="en-US"/>
              </w:rPr>
              <w:t>ave</w:t>
            </w:r>
            <w:r>
              <w:rPr>
                <w:lang w:val="en-US"/>
              </w:rPr>
              <w:t xml:space="preserve"> last name start with “Super”</w:t>
            </w:r>
            <w:r w:rsidR="00D93130">
              <w:rPr>
                <w:lang w:val="en-US"/>
              </w:rPr>
              <w:t xml:space="preserve"> to Engineer</w:t>
            </w:r>
          </w:p>
          <w:p w14:paraId="7FC62AC9" w14:textId="37731732" w:rsidR="00287BFD" w:rsidRDefault="00287BFD" w:rsidP="001772EF">
            <w:pPr>
              <w:pStyle w:val="texte"/>
              <w:numPr>
                <w:ilvl w:val="0"/>
                <w:numId w:val="33"/>
              </w:numPr>
              <w:rPr>
                <w:lang w:val="en-US"/>
              </w:rPr>
            </w:pPr>
            <w:proofErr w:type="spellStart"/>
            <w:r>
              <w:rPr>
                <w:lang w:val="en-US"/>
              </w:rPr>
              <w:t>E</w:t>
            </w:r>
            <w:r w:rsidRPr="00287BFD">
              <w:rPr>
                <w:lang w:val="en-US"/>
              </w:rPr>
              <w:t>ngineerId</w:t>
            </w:r>
            <w:proofErr w:type="spellEnd"/>
            <w:r>
              <w:rPr>
                <w:lang w:val="en-US"/>
              </w:rPr>
              <w:t xml:space="preserve"> </w:t>
            </w:r>
            <w:r w:rsidR="00FA6102">
              <w:rPr>
                <w:lang w:val="en-US"/>
              </w:rPr>
              <w:t>=</w:t>
            </w:r>
            <w:r>
              <w:rPr>
                <w:lang w:val="en-US"/>
              </w:rPr>
              <w:t xml:space="preserve"> </w:t>
            </w:r>
            <w:proofErr w:type="spellStart"/>
            <w:r>
              <w:rPr>
                <w:lang w:val="en-US"/>
              </w:rPr>
              <w:t>PersonId</w:t>
            </w:r>
            <w:proofErr w:type="spellEnd"/>
          </w:p>
          <w:p w14:paraId="5C9788EB" w14:textId="4124AFA5" w:rsidR="00C3140C" w:rsidRDefault="00287BFD" w:rsidP="001772EF">
            <w:pPr>
              <w:pStyle w:val="texte"/>
              <w:numPr>
                <w:ilvl w:val="0"/>
                <w:numId w:val="33"/>
              </w:numPr>
              <w:rPr>
                <w:lang w:val="en-US"/>
              </w:rPr>
            </w:pPr>
            <w:r>
              <w:rPr>
                <w:lang w:val="en-US"/>
              </w:rPr>
              <w:t xml:space="preserve">Name of engineer </w:t>
            </w:r>
            <w:r w:rsidR="00FA6102">
              <w:rPr>
                <w:lang w:val="en-US"/>
              </w:rPr>
              <w:t>=</w:t>
            </w:r>
            <w:r>
              <w:rPr>
                <w:lang w:val="en-US"/>
              </w:rPr>
              <w:t xml:space="preserve"> </w:t>
            </w:r>
            <w:r w:rsidR="00FA6102">
              <w:rPr>
                <w:lang w:val="en-US"/>
              </w:rPr>
              <w:t>F</w:t>
            </w:r>
            <w:r>
              <w:rPr>
                <w:lang w:val="en-US"/>
              </w:rPr>
              <w:t xml:space="preserve">irst name + “ ” + </w:t>
            </w:r>
            <w:r w:rsidR="00FA6102">
              <w:rPr>
                <w:lang w:val="en-US"/>
              </w:rPr>
              <w:t>L</w:t>
            </w:r>
            <w:r>
              <w:rPr>
                <w:lang w:val="en-US"/>
              </w:rPr>
              <w:t xml:space="preserve">ast name of </w:t>
            </w:r>
            <w:r w:rsidR="00FA6102">
              <w:rPr>
                <w:lang w:val="en-US"/>
              </w:rPr>
              <w:t>P</w:t>
            </w:r>
            <w:r>
              <w:rPr>
                <w:lang w:val="en-US"/>
              </w:rPr>
              <w:t>erson.</w:t>
            </w:r>
            <w:r w:rsidR="00ED783E">
              <w:rPr>
                <w:lang w:val="en-US"/>
              </w:rPr>
              <w:t xml:space="preserve"> Max length of N</w:t>
            </w:r>
            <w:r w:rsidR="00D93130">
              <w:rPr>
                <w:lang w:val="en-US"/>
              </w:rPr>
              <w:t>ame is 40</w:t>
            </w:r>
          </w:p>
          <w:p w14:paraId="1E5243B7" w14:textId="3753C1A2" w:rsidR="001772EF" w:rsidRDefault="001772EF" w:rsidP="001772EF">
            <w:pPr>
              <w:pStyle w:val="texte"/>
              <w:numPr>
                <w:ilvl w:val="0"/>
                <w:numId w:val="33"/>
              </w:numPr>
              <w:rPr>
                <w:lang w:val="en-US"/>
              </w:rPr>
            </w:pPr>
            <w:r>
              <w:rPr>
                <w:lang w:val="en-US"/>
              </w:rPr>
              <w:t xml:space="preserve">Only accept Engineer who has </w:t>
            </w:r>
            <w:proofErr w:type="spellStart"/>
            <w:r>
              <w:rPr>
                <w:lang w:val="en-US"/>
              </w:rPr>
              <w:t>EngineerId</w:t>
            </w:r>
            <w:proofErr w:type="spellEnd"/>
            <w:r>
              <w:rPr>
                <w:lang w:val="en-US"/>
              </w:rPr>
              <w:t xml:space="preserve"> &gt; 0</w:t>
            </w:r>
          </w:p>
          <w:p w14:paraId="5E259D2B" w14:textId="41EBE4BD" w:rsidR="00287BFD" w:rsidRPr="00FB6CB3" w:rsidRDefault="007422D7" w:rsidP="00287BFD">
            <w:pPr>
              <w:pStyle w:val="texte"/>
              <w:ind w:left="0"/>
              <w:rPr>
                <w:u w:val="single"/>
                <w:lang w:val="en-US"/>
              </w:rPr>
            </w:pPr>
            <w:r w:rsidRPr="00FB6CB3">
              <w:rPr>
                <w:u w:val="single"/>
                <w:lang w:val="en-US"/>
              </w:rPr>
              <w:t>Item Writer</w:t>
            </w:r>
          </w:p>
          <w:p w14:paraId="16C641FE" w14:textId="595A357D" w:rsidR="007422D7" w:rsidRDefault="007422D7" w:rsidP="00287BFD">
            <w:pPr>
              <w:pStyle w:val="texte"/>
              <w:ind w:left="0"/>
              <w:rPr>
                <w:lang w:val="en-US"/>
              </w:rPr>
            </w:pPr>
            <w:r>
              <w:rPr>
                <w:lang w:val="en-US"/>
              </w:rPr>
              <w:t xml:space="preserve">A </w:t>
            </w:r>
            <w:proofErr w:type="spellStart"/>
            <w:r w:rsidRPr="00A877DA">
              <w:rPr>
                <w:b/>
                <w:lang w:val="en-US"/>
              </w:rPr>
              <w:t>hsqldb</w:t>
            </w:r>
            <w:proofErr w:type="spellEnd"/>
            <w:r>
              <w:rPr>
                <w:lang w:val="en-US"/>
              </w:rPr>
              <w:t xml:space="preserve"> has been setup and embedded </w:t>
            </w:r>
            <w:r w:rsidR="00AE4F5F">
              <w:rPr>
                <w:lang w:val="en-US"/>
              </w:rPr>
              <w:t>in</w:t>
            </w:r>
            <w:r>
              <w:rPr>
                <w:lang w:val="en-US"/>
              </w:rPr>
              <w:t xml:space="preserve"> your app</w:t>
            </w:r>
            <w:r w:rsidR="00A877DA">
              <w:rPr>
                <w:lang w:val="en-US"/>
              </w:rPr>
              <w:t>lication.</w:t>
            </w:r>
            <w:r w:rsidR="00AE4F5F">
              <w:rPr>
                <w:lang w:val="en-US"/>
              </w:rPr>
              <w:t xml:space="preserve"> </w:t>
            </w:r>
            <w:r>
              <w:rPr>
                <w:lang w:val="en-US"/>
              </w:rPr>
              <w:t xml:space="preserve">The </w:t>
            </w:r>
            <w:proofErr w:type="spellStart"/>
            <w:r>
              <w:rPr>
                <w:lang w:val="en-US"/>
              </w:rPr>
              <w:t>DataSource</w:t>
            </w:r>
            <w:proofErr w:type="spellEnd"/>
            <w:r>
              <w:rPr>
                <w:lang w:val="en-US"/>
              </w:rPr>
              <w:t xml:space="preserve"> is predefined and can be used in your bean with @</w:t>
            </w:r>
            <w:proofErr w:type="spellStart"/>
            <w:r>
              <w:rPr>
                <w:lang w:val="en-US"/>
              </w:rPr>
              <w:t>Autowired</w:t>
            </w:r>
            <w:proofErr w:type="spellEnd"/>
          </w:p>
          <w:p w14:paraId="3A2746AC" w14:textId="271D5157" w:rsidR="00A877DA" w:rsidRDefault="00A877DA" w:rsidP="00287BFD">
            <w:pPr>
              <w:pStyle w:val="texte"/>
              <w:ind w:left="0"/>
              <w:rPr>
                <w:lang w:val="en-US"/>
              </w:rPr>
            </w:pPr>
            <w:r>
              <w:rPr>
                <w:noProof/>
                <w:lang w:val="en-US" w:eastAsia="zh-CN"/>
              </w:rPr>
              <w:drawing>
                <wp:inline distT="0" distB="0" distL="0" distR="0" wp14:anchorId="2AC6315A" wp14:editId="10600CC2">
                  <wp:extent cx="3238500" cy="5238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238500" cy="523875"/>
                          </a:xfrm>
                          <a:prstGeom prst="rect">
                            <a:avLst/>
                          </a:prstGeom>
                        </pic:spPr>
                      </pic:pic>
                    </a:graphicData>
                  </a:graphic>
                </wp:inline>
              </w:drawing>
            </w:r>
          </w:p>
          <w:p w14:paraId="071EEBCD" w14:textId="509A87FB" w:rsidR="007422D7" w:rsidRPr="00A877DA" w:rsidRDefault="003B7B33" w:rsidP="00287BFD">
            <w:pPr>
              <w:pStyle w:val="texte"/>
              <w:ind w:left="0"/>
              <w:rPr>
                <w:lang w:val="en-US"/>
              </w:rPr>
            </w:pPr>
            <w:r w:rsidRPr="003B7B33">
              <w:rPr>
                <w:lang w:val="en-US"/>
              </w:rPr>
              <w:t>Script</w:t>
            </w:r>
            <w:r>
              <w:rPr>
                <w:b/>
                <w:lang w:val="en-US"/>
              </w:rPr>
              <w:t xml:space="preserve"> </w:t>
            </w:r>
            <w:r w:rsidR="007422D7" w:rsidRPr="007422D7">
              <w:rPr>
                <w:b/>
                <w:lang w:val="en-US"/>
              </w:rPr>
              <w:t>spring-batch-training\</w:t>
            </w:r>
            <w:proofErr w:type="spellStart"/>
            <w:r w:rsidR="007422D7" w:rsidRPr="007422D7">
              <w:rPr>
                <w:b/>
                <w:lang w:val="en-US"/>
              </w:rPr>
              <w:t>src</w:t>
            </w:r>
            <w:proofErr w:type="spellEnd"/>
            <w:r w:rsidR="007422D7" w:rsidRPr="007422D7">
              <w:rPr>
                <w:b/>
                <w:lang w:val="en-US"/>
              </w:rPr>
              <w:t>\main\resources\schema-</w:t>
            </w:r>
            <w:proofErr w:type="spellStart"/>
            <w:r w:rsidR="007422D7" w:rsidRPr="007422D7">
              <w:rPr>
                <w:b/>
                <w:lang w:val="en-US"/>
              </w:rPr>
              <w:t>all.sql</w:t>
            </w:r>
            <w:proofErr w:type="spellEnd"/>
            <w:r>
              <w:rPr>
                <w:lang w:val="en-US"/>
              </w:rPr>
              <w:t xml:space="preserve"> is run </w:t>
            </w:r>
            <w:proofErr w:type="spellStart"/>
            <w:r w:rsidR="00A877DA">
              <w:rPr>
                <w:lang w:val="en-US"/>
              </w:rPr>
              <w:t>eachtime</w:t>
            </w:r>
            <w:proofErr w:type="spellEnd"/>
            <w:r w:rsidR="00A877DA">
              <w:rPr>
                <w:lang w:val="en-US"/>
              </w:rPr>
              <w:t xml:space="preserve"> you launch your application.</w:t>
            </w:r>
            <w:r>
              <w:rPr>
                <w:lang w:val="en-US"/>
              </w:rPr>
              <w:t xml:space="preserve"> This script will clean up the database and create the needed tables.</w:t>
            </w:r>
          </w:p>
          <w:p w14:paraId="51750DE6" w14:textId="03222045" w:rsidR="007422D7" w:rsidRDefault="007A692C" w:rsidP="00287BFD">
            <w:pPr>
              <w:pStyle w:val="texte"/>
              <w:ind w:left="0"/>
              <w:rPr>
                <w:lang w:val="en-US"/>
              </w:rPr>
            </w:pPr>
            <w:r>
              <w:rPr>
                <w:lang w:val="en-US"/>
              </w:rPr>
              <w:lastRenderedPageBreak/>
              <w:t>Your job is</w:t>
            </w:r>
            <w:ins w:id="190" w:author="Phan Vu Liem" w:date="2016-11-28T18:31:00Z">
              <w:r w:rsidR="00E036E5">
                <w:rPr>
                  <w:lang w:val="en-US"/>
                </w:rPr>
                <w:t xml:space="preserve"> to</w:t>
              </w:r>
            </w:ins>
            <w:r>
              <w:rPr>
                <w:lang w:val="en-US"/>
              </w:rPr>
              <w:t xml:space="preserve"> u</w:t>
            </w:r>
            <w:r w:rsidR="007422D7">
              <w:rPr>
                <w:lang w:val="en-US"/>
              </w:rPr>
              <w:t xml:space="preserve">se </w:t>
            </w:r>
            <w:proofErr w:type="spellStart"/>
            <w:r w:rsidR="007422D7" w:rsidRPr="007A692C">
              <w:rPr>
                <w:b/>
                <w:lang w:val="en-US"/>
              </w:rPr>
              <w:t>JdbcBatchItemWriter</w:t>
            </w:r>
            <w:proofErr w:type="spellEnd"/>
            <w:r w:rsidR="007422D7">
              <w:rPr>
                <w:lang w:val="en-US"/>
              </w:rPr>
              <w:t xml:space="preserve"> to save all valid engineer</w:t>
            </w:r>
            <w:r>
              <w:rPr>
                <w:lang w:val="en-US"/>
              </w:rPr>
              <w:t>s</w:t>
            </w:r>
            <w:r w:rsidR="007422D7">
              <w:rPr>
                <w:lang w:val="en-US"/>
              </w:rPr>
              <w:t xml:space="preserve"> to database.</w:t>
            </w:r>
          </w:p>
          <w:p w14:paraId="347965FA" w14:textId="51E9E742" w:rsidR="00333440" w:rsidRPr="00333440" w:rsidDel="009E7ABF" w:rsidRDefault="00333440" w:rsidP="00287BFD">
            <w:pPr>
              <w:pStyle w:val="texte"/>
              <w:ind w:left="0"/>
              <w:rPr>
                <w:del w:id="191" w:author="Phan Vu Liem" w:date="2016-11-29T14:09:00Z"/>
                <w:b/>
                <w:sz w:val="24"/>
                <w:u w:val="single"/>
                <w:lang w:val="en-US"/>
              </w:rPr>
            </w:pPr>
            <w:del w:id="192" w:author="Phan Vu Liem" w:date="2016-11-29T14:09:00Z">
              <w:r w:rsidRPr="006F2CAD" w:rsidDel="009E7ABF">
                <w:rPr>
                  <w:b/>
                  <w:sz w:val="24"/>
                  <w:u w:val="single"/>
                  <w:lang w:val="en-US"/>
                </w:rPr>
                <w:delText>Exercise</w:delText>
              </w:r>
              <w:r w:rsidDel="009E7ABF">
                <w:rPr>
                  <w:b/>
                  <w:sz w:val="24"/>
                  <w:u w:val="single"/>
                  <w:lang w:val="en-US"/>
                </w:rPr>
                <w:delText xml:space="preserve"> 5b</w:delText>
              </w:r>
              <w:r w:rsidRPr="006F2CAD" w:rsidDel="009E7ABF">
                <w:rPr>
                  <w:b/>
                  <w:sz w:val="24"/>
                  <w:u w:val="single"/>
                  <w:lang w:val="en-US"/>
                </w:rPr>
                <w:delText xml:space="preserve">: </w:delText>
              </w:r>
            </w:del>
          </w:p>
          <w:p w14:paraId="16885483" w14:textId="1857F8A7" w:rsidR="007422D7" w:rsidDel="009E7ABF" w:rsidRDefault="00BD523B" w:rsidP="00287BFD">
            <w:pPr>
              <w:pStyle w:val="texte"/>
              <w:ind w:left="0"/>
              <w:rPr>
                <w:del w:id="193" w:author="Phan Vu Liem" w:date="2016-11-29T14:09:00Z"/>
                <w:lang w:val="en-US"/>
              </w:rPr>
            </w:pPr>
            <w:del w:id="194" w:author="Phan Vu Liem" w:date="2016-11-29T14:09:00Z">
              <w:r w:rsidDel="009E7ABF">
                <w:rPr>
                  <w:lang w:val="en-US"/>
                </w:rPr>
                <w:delText xml:space="preserve">Now using this file </w:delText>
              </w:r>
              <w:r w:rsidR="00B038C7" w:rsidDel="009E7ABF">
                <w:rPr>
                  <w:lang w:val="en-US"/>
                </w:rPr>
                <w:object w:dxaOrig="1454" w:dyaOrig="941" w14:anchorId="03C2FB25">
                  <v:shape id="_x0000_i1026" type="#_x0000_t75" style="width:73.3pt;height:46.7pt" o:ole="">
                    <v:imagedata r:id="rId31" o:title=""/>
                  </v:shape>
                  <o:OLEObject Type="Embed" ProgID="Excel.Sheet.12" ShapeID="_x0000_i1026" DrawAspect="Icon" ObjectID="_1682144885" r:id="rId32"/>
                </w:object>
              </w:r>
              <w:r w:rsidR="00AE4F5F" w:rsidDel="009E7ABF">
                <w:rPr>
                  <w:lang w:val="en-US"/>
                </w:rPr>
                <w:delText xml:space="preserve"> as your input data. </w:delText>
              </w:r>
              <w:r w:rsidDel="009E7ABF">
                <w:rPr>
                  <w:lang w:val="en-US"/>
                </w:rPr>
                <w:delText>Answer the following question</w:delText>
              </w:r>
              <w:r w:rsidR="00294115" w:rsidDel="009E7ABF">
                <w:rPr>
                  <w:lang w:val="en-US"/>
                </w:rPr>
                <w:delText>s</w:delText>
              </w:r>
              <w:r w:rsidDel="009E7ABF">
                <w:rPr>
                  <w:lang w:val="en-US"/>
                </w:rPr>
                <w:delText>:</w:delText>
              </w:r>
            </w:del>
          </w:p>
          <w:p w14:paraId="309A11C1" w14:textId="18989975" w:rsidR="00BD523B" w:rsidDel="009E7ABF" w:rsidRDefault="00BD523B" w:rsidP="00BD523B">
            <w:pPr>
              <w:pStyle w:val="texte"/>
              <w:numPr>
                <w:ilvl w:val="0"/>
                <w:numId w:val="34"/>
              </w:numPr>
              <w:rPr>
                <w:del w:id="195" w:author="Phan Vu Liem" w:date="2016-11-29T14:09:00Z"/>
                <w:lang w:val="en-US"/>
              </w:rPr>
            </w:pPr>
            <w:del w:id="196" w:author="Phan Vu Liem" w:date="2016-11-29T14:09:00Z">
              <w:r w:rsidDel="009E7ABF">
                <w:rPr>
                  <w:lang w:val="en-US"/>
                </w:rPr>
                <w:delText xml:space="preserve">If I set chunk to </w:delText>
              </w:r>
              <w:r w:rsidRPr="00BD523B" w:rsidDel="009E7ABF">
                <w:rPr>
                  <w:b/>
                  <w:lang w:val="en-US"/>
                </w:rPr>
                <w:delText>1</w:delText>
              </w:r>
              <w:r w:rsidDel="009E7ABF">
                <w:rPr>
                  <w:lang w:val="en-US"/>
                </w:rPr>
                <w:delText>, how many engineers stored in the DB after the job completed?</w:delText>
              </w:r>
            </w:del>
          </w:p>
          <w:p w14:paraId="51B86A0F" w14:textId="734E6216" w:rsidR="00DF5606" w:rsidRPr="00DF5606" w:rsidDel="009E7ABF" w:rsidRDefault="00DF5606" w:rsidP="00DF5606">
            <w:pPr>
              <w:pStyle w:val="texte"/>
              <w:numPr>
                <w:ilvl w:val="0"/>
                <w:numId w:val="34"/>
              </w:numPr>
              <w:rPr>
                <w:del w:id="197" w:author="Phan Vu Liem" w:date="2016-11-29T14:09:00Z"/>
                <w:lang w:val="en-US"/>
              </w:rPr>
            </w:pPr>
            <w:del w:id="198" w:author="Phan Vu Liem" w:date="2016-11-29T14:09:00Z">
              <w:r w:rsidDel="009E7ABF">
                <w:rPr>
                  <w:lang w:val="en-US"/>
                </w:rPr>
                <w:delText xml:space="preserve">If I set chunk to </w:delText>
              </w:r>
              <w:r w:rsidDel="009E7ABF">
                <w:rPr>
                  <w:b/>
                  <w:lang w:val="en-US"/>
                </w:rPr>
                <w:delText>2</w:delText>
              </w:r>
              <w:r w:rsidDel="009E7ABF">
                <w:rPr>
                  <w:lang w:val="en-US"/>
                </w:rPr>
                <w:delText>, how many engineers stored in the DB after the job completed?</w:delText>
              </w:r>
            </w:del>
          </w:p>
          <w:p w14:paraId="66D1F728" w14:textId="3628070C" w:rsidR="00BD523B" w:rsidDel="009E7ABF" w:rsidRDefault="00BD523B" w:rsidP="00BD523B">
            <w:pPr>
              <w:pStyle w:val="texte"/>
              <w:numPr>
                <w:ilvl w:val="0"/>
                <w:numId w:val="34"/>
              </w:numPr>
              <w:rPr>
                <w:del w:id="199" w:author="Phan Vu Liem" w:date="2016-11-29T14:09:00Z"/>
                <w:lang w:val="en-US"/>
              </w:rPr>
            </w:pPr>
            <w:del w:id="200" w:author="Phan Vu Liem" w:date="2016-11-29T14:09:00Z">
              <w:r w:rsidDel="009E7ABF">
                <w:rPr>
                  <w:lang w:val="en-US"/>
                </w:rPr>
                <w:delText xml:space="preserve">If I set chunk to </w:delText>
              </w:r>
              <w:r w:rsidRPr="00BD523B" w:rsidDel="009E7ABF">
                <w:rPr>
                  <w:b/>
                  <w:lang w:val="en-US"/>
                </w:rPr>
                <w:delText>3</w:delText>
              </w:r>
              <w:r w:rsidDel="009E7ABF">
                <w:rPr>
                  <w:lang w:val="en-US"/>
                </w:rPr>
                <w:delText>, how many engineers stored in the DB after the job completed?</w:delText>
              </w:r>
            </w:del>
          </w:p>
          <w:p w14:paraId="4BFA049C" w14:textId="3B22EEE3" w:rsidR="00BD523B" w:rsidDel="009E7ABF" w:rsidRDefault="00BD523B" w:rsidP="008B60A5">
            <w:pPr>
              <w:pStyle w:val="texte"/>
              <w:numPr>
                <w:ilvl w:val="0"/>
                <w:numId w:val="34"/>
              </w:numPr>
              <w:rPr>
                <w:del w:id="201" w:author="Phan Vu Liem" w:date="2016-11-29T14:09:00Z"/>
                <w:lang w:val="en-US"/>
              </w:rPr>
            </w:pPr>
            <w:del w:id="202" w:author="Phan Vu Liem" w:date="2016-11-29T14:09:00Z">
              <w:r w:rsidDel="009E7ABF">
                <w:rPr>
                  <w:lang w:val="en-US"/>
                </w:rPr>
                <w:delText xml:space="preserve">If I set chunk to </w:delText>
              </w:r>
              <w:r w:rsidRPr="00BD523B" w:rsidDel="009E7ABF">
                <w:rPr>
                  <w:b/>
                  <w:lang w:val="en-US"/>
                </w:rPr>
                <w:delText>5</w:delText>
              </w:r>
              <w:r w:rsidDel="009E7ABF">
                <w:rPr>
                  <w:lang w:val="en-US"/>
                </w:rPr>
                <w:delText>, how many engineers stored in the DB after the job completed?</w:delText>
              </w:r>
            </w:del>
          </w:p>
          <w:p w14:paraId="07F68042" w14:textId="0404FE59" w:rsidR="00C53825" w:rsidRPr="00C53825" w:rsidDel="009E7ABF" w:rsidRDefault="00C53825" w:rsidP="00C53825">
            <w:pPr>
              <w:pStyle w:val="texte"/>
              <w:numPr>
                <w:ilvl w:val="0"/>
                <w:numId w:val="34"/>
              </w:numPr>
              <w:rPr>
                <w:del w:id="203" w:author="Phan Vu Liem" w:date="2016-11-29T14:09:00Z"/>
                <w:lang w:val="en-US"/>
              </w:rPr>
            </w:pPr>
            <w:del w:id="204" w:author="Phan Vu Liem" w:date="2016-11-29T14:09:00Z">
              <w:r w:rsidDel="009E7ABF">
                <w:rPr>
                  <w:lang w:val="en-US"/>
                </w:rPr>
                <w:delText xml:space="preserve">If I set chunk to </w:delText>
              </w:r>
              <w:r w:rsidDel="009E7ABF">
                <w:rPr>
                  <w:b/>
                  <w:lang w:val="en-US"/>
                </w:rPr>
                <w:delText>10</w:delText>
              </w:r>
              <w:r w:rsidDel="009E7ABF">
                <w:rPr>
                  <w:lang w:val="en-US"/>
                </w:rPr>
                <w:delText>, how many engineers stored in the DB after the job completed?</w:delText>
              </w:r>
            </w:del>
          </w:p>
          <w:p w14:paraId="71F59A47" w14:textId="303B853A" w:rsidR="00BB2D13" w:rsidRPr="008B60A5" w:rsidDel="00BB2D13" w:rsidRDefault="00DD2A34" w:rsidP="008B60A5">
            <w:pPr>
              <w:pStyle w:val="texte"/>
              <w:numPr>
                <w:ilvl w:val="0"/>
                <w:numId w:val="34"/>
              </w:numPr>
              <w:rPr>
                <w:del w:id="205" w:author="Phan Vu Liem" w:date="2016-11-28T18:41:00Z"/>
                <w:lang w:val="en-US"/>
              </w:rPr>
            </w:pPr>
            <w:del w:id="206" w:author="Phan Vu Liem" w:date="2016-11-28T18:41:00Z">
              <w:r w:rsidDel="00BB2D13">
                <w:rPr>
                  <w:lang w:val="en-US"/>
                </w:rPr>
                <w:delText>How the transaction is managed in Spring Batch?</w:delText>
              </w:r>
            </w:del>
          </w:p>
          <w:p w14:paraId="43C10FC8" w14:textId="6629E591" w:rsidR="007422D7" w:rsidRPr="00BB2D13" w:rsidRDefault="007422D7">
            <w:pPr>
              <w:pStyle w:val="texte"/>
              <w:numPr>
                <w:ilvl w:val="0"/>
                <w:numId w:val="34"/>
              </w:numPr>
              <w:ind w:left="0"/>
              <w:rPr>
                <w:lang w:val="en-US"/>
              </w:rPr>
              <w:pPrChange w:id="207" w:author="Phan Vu Liem" w:date="2016-11-28T18:41:00Z">
                <w:pPr>
                  <w:pStyle w:val="texte"/>
                  <w:ind w:left="0"/>
                </w:pPr>
              </w:pPrChange>
            </w:pPr>
          </w:p>
        </w:tc>
        <w:tc>
          <w:tcPr>
            <w:tcW w:w="1350" w:type="dxa"/>
            <w:shd w:val="clear" w:color="auto" w:fill="auto"/>
          </w:tcPr>
          <w:p w14:paraId="6087577B" w14:textId="47C507A6" w:rsidR="00D43552" w:rsidRPr="00232FBD" w:rsidRDefault="00FA0390" w:rsidP="00232FBD">
            <w:pPr>
              <w:pStyle w:val="texte"/>
              <w:ind w:left="0"/>
              <w:jc w:val="right"/>
              <w:rPr>
                <w:lang w:val="en-US"/>
              </w:rPr>
            </w:pPr>
            <w:del w:id="208" w:author="Phan Vu Liem" w:date="2016-11-29T14:11:00Z">
              <w:r w:rsidDel="009E7ABF">
                <w:rPr>
                  <w:lang w:val="en-US"/>
                </w:rPr>
                <w:lastRenderedPageBreak/>
                <w:delText>6</w:delText>
              </w:r>
            </w:del>
            <w:ins w:id="209" w:author="Phan Vu Liem" w:date="2016-11-29T14:11:00Z">
              <w:r w:rsidR="009E7ABF">
                <w:rPr>
                  <w:lang w:val="en-US"/>
                </w:rPr>
                <w:t>4</w:t>
              </w:r>
            </w:ins>
          </w:p>
        </w:tc>
      </w:tr>
      <w:tr w:rsidR="00D97E54" w:rsidRPr="001D46D3" w14:paraId="1488A352" w14:textId="77777777" w:rsidTr="00232FBD">
        <w:trPr>
          <w:ins w:id="210" w:author="Phan Vu Liem" w:date="2016-11-28T21:34:00Z"/>
        </w:trPr>
        <w:tc>
          <w:tcPr>
            <w:tcW w:w="648" w:type="dxa"/>
            <w:shd w:val="clear" w:color="auto" w:fill="auto"/>
          </w:tcPr>
          <w:p w14:paraId="511E91A1" w14:textId="77777777" w:rsidR="00D97E54" w:rsidRPr="00232FBD" w:rsidRDefault="00D97E54" w:rsidP="003E05A8">
            <w:pPr>
              <w:pStyle w:val="texte"/>
              <w:numPr>
                <w:ilvl w:val="0"/>
                <w:numId w:val="12"/>
              </w:numPr>
              <w:jc w:val="center"/>
              <w:rPr>
                <w:ins w:id="211" w:author="Phan Vu Liem" w:date="2016-11-28T21:34:00Z"/>
                <w:lang w:val="en-US"/>
              </w:rPr>
            </w:pPr>
          </w:p>
        </w:tc>
        <w:tc>
          <w:tcPr>
            <w:tcW w:w="810" w:type="dxa"/>
            <w:shd w:val="clear" w:color="auto" w:fill="auto"/>
          </w:tcPr>
          <w:p w14:paraId="1CC5C154" w14:textId="148511A9" w:rsidR="00D97E54" w:rsidRDefault="00D97E54" w:rsidP="00232FBD">
            <w:pPr>
              <w:pStyle w:val="texte"/>
              <w:ind w:left="0"/>
              <w:rPr>
                <w:ins w:id="212" w:author="Phan Vu Liem" w:date="2016-11-28T21:34:00Z"/>
                <w:lang w:val="en-US"/>
              </w:rPr>
            </w:pPr>
            <w:ins w:id="213" w:author="Phan Vu Liem" w:date="2016-11-28T21:34:00Z">
              <w:r>
                <w:rPr>
                  <w:lang w:val="en-US"/>
                </w:rPr>
                <w:t>R+E</w:t>
              </w:r>
            </w:ins>
          </w:p>
        </w:tc>
        <w:tc>
          <w:tcPr>
            <w:tcW w:w="3600" w:type="dxa"/>
            <w:shd w:val="clear" w:color="auto" w:fill="auto"/>
          </w:tcPr>
          <w:p w14:paraId="6996864F" w14:textId="4BC8DBC7" w:rsidR="00D97E54" w:rsidRDefault="00D97E54" w:rsidP="00232FBD">
            <w:pPr>
              <w:pStyle w:val="texte"/>
              <w:ind w:left="0"/>
              <w:rPr>
                <w:ins w:id="214" w:author="Phan Vu Liem" w:date="2016-11-28T21:34:00Z"/>
                <w:lang w:val="en-US"/>
              </w:rPr>
            </w:pPr>
            <w:ins w:id="215" w:author="Phan Vu Liem" w:date="2016-11-28T21:34:00Z">
              <w:r>
                <w:rPr>
                  <w:lang w:val="en-US"/>
                </w:rPr>
                <w:t>Transaction in Spring Batch</w:t>
              </w:r>
            </w:ins>
            <w:ins w:id="216" w:author="Phan Vu Liem" w:date="2016-11-29T09:55:00Z">
              <w:r w:rsidR="00C7303F">
                <w:rPr>
                  <w:lang w:val="en-US"/>
                </w:rPr>
                <w:t xml:space="preserve"> &amp; skip policy</w:t>
              </w:r>
            </w:ins>
          </w:p>
        </w:tc>
        <w:tc>
          <w:tcPr>
            <w:tcW w:w="8100" w:type="dxa"/>
            <w:shd w:val="clear" w:color="auto" w:fill="auto"/>
          </w:tcPr>
          <w:p w14:paraId="29BDF796" w14:textId="77777777" w:rsidR="00D97E54" w:rsidRDefault="00D97E54" w:rsidP="00517D50">
            <w:pPr>
              <w:pStyle w:val="texte"/>
              <w:ind w:left="0"/>
              <w:rPr>
                <w:ins w:id="217" w:author="Phan Vu Liem" w:date="2016-11-28T21:34:00Z"/>
                <w:lang w:val="en-US"/>
              </w:rPr>
            </w:pPr>
            <w:ins w:id="218" w:author="Phan Vu Liem" w:date="2016-11-28T21:34:00Z">
              <w:r>
                <w:rPr>
                  <w:lang w:val="en-US"/>
                </w:rPr>
                <w:t xml:space="preserve">Read the following document: </w:t>
              </w:r>
              <w:r>
                <w:rPr>
                  <w:lang w:val="en-US"/>
                </w:rPr>
                <w:fldChar w:fldCharType="begin"/>
              </w:r>
              <w:r>
                <w:rPr>
                  <w:lang w:val="en-US"/>
                </w:rPr>
                <w:instrText xml:space="preserve"> HYPERLINK "</w:instrText>
              </w:r>
              <w:r w:rsidRPr="00BB2D13">
                <w:rPr>
                  <w:lang w:val="en-US"/>
                </w:rPr>
                <w:instrText>https://blog.codecentric.de/en/2012/03/transactions-in-spring-batch-part-1-the-basics/</w:instrText>
              </w:r>
              <w:r>
                <w:rPr>
                  <w:lang w:val="en-US"/>
                </w:rPr>
                <w:instrText xml:space="preserve">" </w:instrText>
              </w:r>
              <w:r>
                <w:rPr>
                  <w:lang w:val="en-US"/>
                </w:rPr>
                <w:fldChar w:fldCharType="separate"/>
              </w:r>
              <w:r w:rsidRPr="00335116">
                <w:rPr>
                  <w:rStyle w:val="Hyperlink"/>
                  <w:lang w:val="en-US"/>
                </w:rPr>
                <w:t>https://blog.codecentric.de/en/2012/03/transactions-in-spring-batch-part-1-the-basics/</w:t>
              </w:r>
              <w:r>
                <w:rPr>
                  <w:lang w:val="en-US"/>
                </w:rPr>
                <w:fldChar w:fldCharType="end"/>
              </w:r>
            </w:ins>
          </w:p>
          <w:p w14:paraId="77CFF6AD" w14:textId="77777777" w:rsidR="00D97E54" w:rsidRDefault="00D97E54" w:rsidP="00517D50">
            <w:pPr>
              <w:pStyle w:val="texte"/>
              <w:ind w:left="0"/>
              <w:rPr>
                <w:ins w:id="219" w:author="Phan Vu Liem" w:date="2016-11-28T21:34:00Z"/>
                <w:lang w:val="en-US"/>
              </w:rPr>
            </w:pPr>
            <w:ins w:id="220" w:author="Phan Vu Liem" w:date="2016-11-28T21:34:00Z">
              <w:r>
                <w:rPr>
                  <w:noProof/>
                  <w:lang w:val="en-US" w:eastAsia="zh-CN"/>
                </w:rPr>
                <w:drawing>
                  <wp:inline distT="0" distB="0" distL="0" distR="0" wp14:anchorId="1E0DB5F9" wp14:editId="0F0ACDDA">
                    <wp:extent cx="4529470" cy="2138432"/>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529470" cy="2138432"/>
                            </a:xfrm>
                            <a:prstGeom prst="rect">
                              <a:avLst/>
                            </a:prstGeom>
                          </pic:spPr>
                        </pic:pic>
                      </a:graphicData>
                    </a:graphic>
                  </wp:inline>
                </w:drawing>
              </w:r>
            </w:ins>
          </w:p>
          <w:p w14:paraId="4E9E605E" w14:textId="2595E599" w:rsidR="009E7ABF" w:rsidRDefault="00D97E54" w:rsidP="009E7ABF">
            <w:pPr>
              <w:pStyle w:val="texte"/>
              <w:numPr>
                <w:ilvl w:val="0"/>
                <w:numId w:val="34"/>
              </w:numPr>
              <w:rPr>
                <w:ins w:id="221" w:author="Phan Vu Liem" w:date="2016-11-29T14:09:00Z"/>
                <w:lang w:val="en-US"/>
              </w:rPr>
            </w:pPr>
            <w:ins w:id="222" w:author="Phan Vu Liem" w:date="2016-11-28T21:34:00Z">
              <w:r>
                <w:rPr>
                  <w:lang w:val="en-US"/>
                </w:rPr>
                <w:t>How the transaction is managed in Spring Batch?</w:t>
              </w:r>
            </w:ins>
          </w:p>
          <w:p w14:paraId="65B2B9D1" w14:textId="77777777" w:rsidR="009E7ABF" w:rsidRPr="00333440" w:rsidRDefault="009E7ABF" w:rsidP="009E7ABF">
            <w:pPr>
              <w:pStyle w:val="texte"/>
              <w:ind w:left="0"/>
              <w:rPr>
                <w:ins w:id="223" w:author="Phan Vu Liem" w:date="2016-11-29T14:09:00Z"/>
                <w:b/>
                <w:sz w:val="24"/>
                <w:u w:val="single"/>
                <w:lang w:val="en-US"/>
              </w:rPr>
            </w:pPr>
            <w:ins w:id="224" w:author="Phan Vu Liem" w:date="2016-11-29T14:09:00Z">
              <w:r w:rsidRPr="006F2CAD">
                <w:rPr>
                  <w:b/>
                  <w:sz w:val="24"/>
                  <w:u w:val="single"/>
                  <w:lang w:val="en-US"/>
                </w:rPr>
                <w:t>Exercise</w:t>
              </w:r>
              <w:r>
                <w:rPr>
                  <w:b/>
                  <w:sz w:val="24"/>
                  <w:u w:val="single"/>
                  <w:lang w:val="en-US"/>
                </w:rPr>
                <w:t xml:space="preserve"> 5b</w:t>
              </w:r>
              <w:r w:rsidRPr="006F2CAD">
                <w:rPr>
                  <w:b/>
                  <w:sz w:val="24"/>
                  <w:u w:val="single"/>
                  <w:lang w:val="en-US"/>
                </w:rPr>
                <w:t xml:space="preserve">: </w:t>
              </w:r>
            </w:ins>
          </w:p>
          <w:p w14:paraId="148F711A" w14:textId="0ECD6C80" w:rsidR="009E7ABF" w:rsidRDefault="009E7ABF" w:rsidP="009E7ABF">
            <w:pPr>
              <w:pStyle w:val="texte"/>
              <w:ind w:left="0"/>
              <w:rPr>
                <w:ins w:id="225" w:author="Phan Vu Liem" w:date="2016-11-29T14:09:00Z"/>
                <w:lang w:val="en-US"/>
              </w:rPr>
            </w:pPr>
            <w:ins w:id="226" w:author="Phan Vu Liem" w:date="2016-11-29T14:09:00Z">
              <w:r>
                <w:rPr>
                  <w:lang w:val="en-US"/>
                </w:rPr>
                <w:t xml:space="preserve">Now using </w:t>
              </w:r>
            </w:ins>
            <w:ins w:id="227" w:author="Vo Huynh Anh Huy" w:date="2016-11-30T14:55:00Z">
              <w:r w:rsidR="00A17D56">
                <w:rPr>
                  <w:lang w:val="en-US"/>
                </w:rPr>
                <w:fldChar w:fldCharType="begin"/>
              </w:r>
            </w:ins>
            <w:ins w:id="228" w:author="Vo Huynh Anh Huy" w:date="2016-11-30T15:30:00Z">
              <w:r w:rsidR="00522DAE">
                <w:rPr>
                  <w:lang w:val="en-US"/>
                </w:rPr>
                <w:instrText>HYPERLINK "https://svn.elca.ch/subversion/elcavn-newcomers/trunk/java/spring-batch/etc/sample-data-error.csv"</w:instrText>
              </w:r>
            </w:ins>
            <w:ins w:id="229" w:author="Vo Huynh Anh Huy" w:date="2016-11-30T14:55:00Z">
              <w:r w:rsidR="00A17D56">
                <w:rPr>
                  <w:lang w:val="en-US"/>
                </w:rPr>
                <w:fldChar w:fldCharType="separate"/>
              </w:r>
              <w:r w:rsidRPr="00A17D56">
                <w:rPr>
                  <w:rStyle w:val="Hyperlink"/>
                  <w:lang w:val="en-US"/>
                </w:rPr>
                <w:t>this file</w:t>
              </w:r>
              <w:r w:rsidR="00A17D56">
                <w:rPr>
                  <w:lang w:val="en-US"/>
                </w:rPr>
                <w:fldChar w:fldCharType="end"/>
              </w:r>
            </w:ins>
            <w:ins w:id="230" w:author="Phan Vu Liem" w:date="2016-11-29T14:09:00Z">
              <w:r>
                <w:rPr>
                  <w:lang w:val="en-US"/>
                </w:rPr>
                <w:t xml:space="preserve"> </w:t>
              </w:r>
            </w:ins>
            <w:commentRangeStart w:id="231"/>
            <w:ins w:id="232" w:author="Phan Vu Liem" w:date="2016-11-29T14:09:00Z">
              <w:del w:id="233" w:author="Vo Huynh Anh Huy" w:date="2016-11-30T14:55:00Z">
                <w:r w:rsidR="00DB4B99" w:rsidDel="00A17D56">
                  <w:rPr>
                    <w:lang w:val="en-US"/>
                  </w:rPr>
                  <w:object w:dxaOrig="1454" w:dyaOrig="941" w14:anchorId="4B1AFEED">
                    <v:shape id="_x0000_i1027" type="#_x0000_t75" style="width:73.3pt;height:46.7pt" o:ole="">
                      <v:imagedata r:id="rId31" o:title=""/>
                    </v:shape>
                    <o:OLEObject Type="Embed" ProgID="Excel.Sheet.12" ShapeID="_x0000_i1027" DrawAspect="Icon" ObjectID="_1682144886" r:id="rId34"/>
                  </w:object>
                </w:r>
              </w:del>
            </w:ins>
            <w:commentRangeEnd w:id="231"/>
            <w:r w:rsidR="003664CE">
              <w:rPr>
                <w:rStyle w:val="CommentReference"/>
              </w:rPr>
              <w:commentReference w:id="231"/>
            </w:r>
            <w:ins w:id="234" w:author="Phan Vu Liem" w:date="2016-11-29T14:09:00Z">
              <w:del w:id="235" w:author="Vo Huynh Anh Huy" w:date="2016-11-30T14:56:00Z">
                <w:r w:rsidDel="00A17D56">
                  <w:rPr>
                    <w:lang w:val="en-US"/>
                  </w:rPr>
                  <w:delText xml:space="preserve"> </w:delText>
                </w:r>
              </w:del>
              <w:r>
                <w:rPr>
                  <w:lang w:val="en-US"/>
                </w:rPr>
                <w:t>as your input data. Answer the following questions:</w:t>
              </w:r>
            </w:ins>
          </w:p>
          <w:p w14:paraId="5DF2B4AE" w14:textId="77777777" w:rsidR="009E7ABF" w:rsidRDefault="009E7ABF" w:rsidP="009E7ABF">
            <w:pPr>
              <w:pStyle w:val="texte"/>
              <w:numPr>
                <w:ilvl w:val="0"/>
                <w:numId w:val="34"/>
              </w:numPr>
              <w:rPr>
                <w:ins w:id="236" w:author="Phan Vu Liem" w:date="2016-11-29T14:09:00Z"/>
                <w:lang w:val="en-US"/>
              </w:rPr>
            </w:pPr>
            <w:ins w:id="237" w:author="Phan Vu Liem" w:date="2016-11-29T14:09:00Z">
              <w:r>
                <w:rPr>
                  <w:lang w:val="en-US"/>
                </w:rPr>
                <w:t xml:space="preserve">If I set chunk to </w:t>
              </w:r>
              <w:r w:rsidRPr="00BD523B">
                <w:rPr>
                  <w:b/>
                  <w:lang w:val="en-US"/>
                </w:rPr>
                <w:t>1</w:t>
              </w:r>
              <w:r>
                <w:rPr>
                  <w:lang w:val="en-US"/>
                </w:rPr>
                <w:t>, how many engineers stored in the DB after the job completed?</w:t>
              </w:r>
            </w:ins>
          </w:p>
          <w:p w14:paraId="430A66EE" w14:textId="77777777" w:rsidR="009E7ABF" w:rsidRPr="00DF5606" w:rsidRDefault="009E7ABF" w:rsidP="009E7ABF">
            <w:pPr>
              <w:pStyle w:val="texte"/>
              <w:numPr>
                <w:ilvl w:val="0"/>
                <w:numId w:val="34"/>
              </w:numPr>
              <w:rPr>
                <w:ins w:id="238" w:author="Phan Vu Liem" w:date="2016-11-29T14:09:00Z"/>
                <w:lang w:val="en-US"/>
              </w:rPr>
            </w:pPr>
            <w:ins w:id="239" w:author="Phan Vu Liem" w:date="2016-11-29T14:09:00Z">
              <w:r>
                <w:rPr>
                  <w:lang w:val="en-US"/>
                </w:rPr>
                <w:t xml:space="preserve">If I set chunk to </w:t>
              </w:r>
              <w:r>
                <w:rPr>
                  <w:b/>
                  <w:lang w:val="en-US"/>
                </w:rPr>
                <w:t>2</w:t>
              </w:r>
              <w:r>
                <w:rPr>
                  <w:lang w:val="en-US"/>
                </w:rPr>
                <w:t>, how many engineers stored in the DB after the job completed?</w:t>
              </w:r>
            </w:ins>
          </w:p>
          <w:p w14:paraId="011B8BA3" w14:textId="77777777" w:rsidR="009E7ABF" w:rsidRDefault="009E7ABF" w:rsidP="009E7ABF">
            <w:pPr>
              <w:pStyle w:val="texte"/>
              <w:numPr>
                <w:ilvl w:val="0"/>
                <w:numId w:val="34"/>
              </w:numPr>
              <w:rPr>
                <w:ins w:id="240" w:author="Phan Vu Liem" w:date="2016-11-29T14:09:00Z"/>
                <w:lang w:val="en-US"/>
              </w:rPr>
            </w:pPr>
            <w:ins w:id="241" w:author="Phan Vu Liem" w:date="2016-11-29T14:09:00Z">
              <w:r>
                <w:rPr>
                  <w:lang w:val="en-US"/>
                </w:rPr>
                <w:t xml:space="preserve">If I set chunk to </w:t>
              </w:r>
              <w:r w:rsidRPr="00BD523B">
                <w:rPr>
                  <w:b/>
                  <w:lang w:val="en-US"/>
                </w:rPr>
                <w:t>3</w:t>
              </w:r>
              <w:r>
                <w:rPr>
                  <w:lang w:val="en-US"/>
                </w:rPr>
                <w:t>, how many engineers stored in the DB after the job completed?</w:t>
              </w:r>
            </w:ins>
          </w:p>
          <w:p w14:paraId="18C89128" w14:textId="77777777" w:rsidR="009E7ABF" w:rsidRDefault="009E7ABF" w:rsidP="009E7ABF">
            <w:pPr>
              <w:pStyle w:val="texte"/>
              <w:numPr>
                <w:ilvl w:val="0"/>
                <w:numId w:val="34"/>
              </w:numPr>
              <w:rPr>
                <w:ins w:id="242" w:author="Phan Vu Liem" w:date="2016-11-29T14:09:00Z"/>
                <w:lang w:val="en-US"/>
              </w:rPr>
            </w:pPr>
            <w:ins w:id="243" w:author="Phan Vu Liem" w:date="2016-11-29T14:09:00Z">
              <w:r>
                <w:rPr>
                  <w:lang w:val="en-US"/>
                </w:rPr>
                <w:t xml:space="preserve">If I set chunk to </w:t>
              </w:r>
              <w:r w:rsidRPr="00BD523B">
                <w:rPr>
                  <w:b/>
                  <w:lang w:val="en-US"/>
                </w:rPr>
                <w:t>5</w:t>
              </w:r>
              <w:r>
                <w:rPr>
                  <w:lang w:val="en-US"/>
                </w:rPr>
                <w:t>, how many engineers stored in the DB after the job completed?</w:t>
              </w:r>
            </w:ins>
          </w:p>
          <w:p w14:paraId="61757410" w14:textId="025E0917" w:rsidR="009E7ABF" w:rsidRPr="00C53825" w:rsidRDefault="009E7ABF" w:rsidP="009E7ABF">
            <w:pPr>
              <w:pStyle w:val="texte"/>
              <w:numPr>
                <w:ilvl w:val="0"/>
                <w:numId w:val="34"/>
              </w:numPr>
              <w:rPr>
                <w:ins w:id="244" w:author="Phan Vu Liem" w:date="2016-11-29T14:09:00Z"/>
                <w:lang w:val="en-US"/>
              </w:rPr>
            </w:pPr>
            <w:ins w:id="245" w:author="Phan Vu Liem" w:date="2016-11-29T14:09:00Z">
              <w:r>
                <w:rPr>
                  <w:lang w:val="en-US"/>
                </w:rPr>
                <w:t xml:space="preserve">If I set chunk to </w:t>
              </w:r>
              <w:r>
                <w:rPr>
                  <w:b/>
                  <w:lang w:val="en-US"/>
                </w:rPr>
                <w:t>10</w:t>
              </w:r>
              <w:r>
                <w:rPr>
                  <w:lang w:val="en-US"/>
                </w:rPr>
                <w:t>, how many engineers stored in the DB after the job completed?</w:t>
              </w:r>
            </w:ins>
          </w:p>
          <w:p w14:paraId="0295E265" w14:textId="2EB1EAB3" w:rsidR="009E7ABF" w:rsidRPr="009E7ABF" w:rsidDel="00FC1382" w:rsidRDefault="009E7ABF">
            <w:pPr>
              <w:pStyle w:val="texte"/>
              <w:ind w:left="0"/>
              <w:rPr>
                <w:ins w:id="246" w:author="Phan Vu Liem" w:date="2016-11-28T21:34:00Z"/>
                <w:del w:id="247" w:author="Vo Huynh Anh Huy" w:date="2016-12-05T09:53:00Z"/>
                <w:lang w:val="en-US"/>
              </w:rPr>
              <w:pPrChange w:id="248" w:author="Vo Huynh Anh Huy" w:date="2016-12-05T09:53:00Z">
                <w:pPr>
                  <w:pStyle w:val="texte"/>
                  <w:numPr>
                    <w:numId w:val="34"/>
                  </w:numPr>
                  <w:ind w:left="720" w:hanging="360"/>
                </w:pPr>
              </w:pPrChange>
            </w:pPr>
          </w:p>
          <w:p w14:paraId="646F41A8" w14:textId="65E50F81" w:rsidR="00D97E54" w:rsidDel="00FC1382" w:rsidRDefault="00D97E54">
            <w:pPr>
              <w:pStyle w:val="texte"/>
              <w:ind w:left="0"/>
              <w:rPr>
                <w:ins w:id="249" w:author="Phan Vu Liem" w:date="2016-11-28T21:34:00Z"/>
                <w:del w:id="250" w:author="Vo Huynh Anh Huy" w:date="2016-12-05T09:53:00Z"/>
                <w:lang w:val="en-US"/>
              </w:rPr>
              <w:pPrChange w:id="251" w:author="Vo Huynh Anh Huy" w:date="2016-12-05T09:53:00Z">
                <w:pPr>
                  <w:pStyle w:val="texte"/>
                  <w:numPr>
                    <w:numId w:val="34"/>
                  </w:numPr>
                  <w:ind w:left="720" w:hanging="360"/>
                </w:pPr>
              </w:pPrChange>
            </w:pPr>
            <w:ins w:id="252" w:author="Phan Vu Liem" w:date="2016-11-28T21:34:00Z">
              <w:del w:id="253" w:author="Vo Huynh Anh Huy" w:date="2016-12-05T09:53:00Z">
                <w:r w:rsidDel="00FC1382">
                  <w:rPr>
                    <w:lang w:val="en-US"/>
                  </w:rPr>
                  <w:delText xml:space="preserve">Back to the job created at step 7 – exercise 5a above, now when an engineer with EngineerId &lt;=0 you throws a checked exception InvalidEngineerId to skip processing this Item. Then, you configure the job to skip rollback on this exception. You can refer the to link  </w:delText>
                </w:r>
                <w:r w:rsidDel="00FC1382">
                  <w:rPr>
                    <w:lang w:val="en-US"/>
                  </w:rPr>
                  <w:fldChar w:fldCharType="begin"/>
                </w:r>
                <w:r w:rsidDel="00FC1382">
                  <w:rPr>
                    <w:lang w:val="en-US"/>
                  </w:rPr>
                  <w:delInstrText xml:space="preserve"> HYPERLINK "</w:delInstrText>
                </w:r>
                <w:r w:rsidRPr="00A5640C" w:rsidDel="00FC1382">
                  <w:rPr>
                    <w:lang w:val="en-US"/>
                  </w:rPr>
                  <w:delInstrText>http://docs.spring.io/spring-batch/reference/htmlsingle/#controllingRollback</w:delInstrText>
                </w:r>
                <w:r w:rsidDel="00FC1382">
                  <w:rPr>
                    <w:lang w:val="en-US"/>
                  </w:rPr>
                  <w:delInstrText xml:space="preserve">" </w:delInstrText>
                </w:r>
                <w:r w:rsidDel="00FC1382">
                  <w:rPr>
                    <w:lang w:val="en-US"/>
                  </w:rPr>
                  <w:fldChar w:fldCharType="separate"/>
                </w:r>
                <w:r w:rsidRPr="00335116" w:rsidDel="00FC1382">
                  <w:rPr>
                    <w:rStyle w:val="Hyperlink"/>
                    <w:lang w:val="en-US"/>
                  </w:rPr>
                  <w:delText>http://docs.spring.io/spring-batch/reference/htmlsingle/#controllingRollback</w:delText>
                </w:r>
                <w:r w:rsidDel="00FC1382">
                  <w:rPr>
                    <w:lang w:val="en-US"/>
                  </w:rPr>
                  <w:fldChar w:fldCharType="end"/>
                </w:r>
              </w:del>
            </w:ins>
          </w:p>
          <w:p w14:paraId="1626FB9C" w14:textId="29A5764E" w:rsidR="00D97E54" w:rsidDel="00FC1382" w:rsidRDefault="00D97E54">
            <w:pPr>
              <w:pStyle w:val="texte"/>
              <w:ind w:left="0"/>
              <w:rPr>
                <w:ins w:id="254" w:author="Phan Vu Liem" w:date="2016-11-28T21:36:00Z"/>
                <w:del w:id="255" w:author="Vo Huynh Anh Huy" w:date="2016-12-05T09:53:00Z"/>
                <w:lang w:val="en-US"/>
              </w:rPr>
              <w:pPrChange w:id="256" w:author="Vo Huynh Anh Huy" w:date="2016-12-05T09:53:00Z">
                <w:pPr>
                  <w:pStyle w:val="texte"/>
                  <w:numPr>
                    <w:numId w:val="37"/>
                  </w:numPr>
                  <w:ind w:left="720" w:hanging="360"/>
                </w:pPr>
              </w:pPrChange>
            </w:pPr>
            <w:ins w:id="257" w:author="Phan Vu Liem" w:date="2016-11-28T21:34:00Z">
              <w:del w:id="258" w:author="Vo Huynh Anh Huy" w:date="2016-12-05T09:53:00Z">
                <w:r w:rsidDel="00FC1382">
                  <w:rPr>
                    <w:lang w:val="en-US"/>
                  </w:rPr>
                  <w:delText xml:space="preserve">Try with the skip policy: only skip for first </w:delText>
                </w:r>
              </w:del>
            </w:ins>
            <w:ins w:id="259" w:author="Phan Vu Liem" w:date="2016-11-29T09:56:00Z">
              <w:del w:id="260" w:author="Vo Huynh Anh Huy" w:date="2016-12-05T09:53:00Z">
                <w:r w:rsidR="00F25448" w:rsidDel="00FC1382">
                  <w:rPr>
                    <w:lang w:val="en-US"/>
                  </w:rPr>
                  <w:delText>5</w:delText>
                </w:r>
              </w:del>
            </w:ins>
            <w:ins w:id="261" w:author="Phan Vu Liem" w:date="2016-11-28T21:34:00Z">
              <w:del w:id="262" w:author="Vo Huynh Anh Huy" w:date="2016-12-05T09:53:00Z">
                <w:r w:rsidDel="00FC1382">
                  <w:rPr>
                    <w:lang w:val="en-US"/>
                  </w:rPr>
                  <w:delText xml:space="preserve"> items. If the</w:delText>
                </w:r>
                <w:r w:rsidR="00F25448" w:rsidDel="00FC1382">
                  <w:rPr>
                    <w:lang w:val="en-US"/>
                  </w:rPr>
                  <w:delText xml:space="preserve"> </w:delText>
                </w:r>
              </w:del>
            </w:ins>
            <w:ins w:id="263" w:author="Phan Vu Liem" w:date="2016-11-29T09:57:00Z">
              <w:del w:id="264" w:author="Vo Huynh Anh Huy" w:date="2016-12-05T09:53:00Z">
                <w:r w:rsidR="00F25448" w:rsidDel="00FC1382">
                  <w:rPr>
                    <w:lang w:val="en-US"/>
                  </w:rPr>
                  <w:delText>6</w:delText>
                </w:r>
                <w:r w:rsidR="00F25448" w:rsidRPr="00F25448" w:rsidDel="00FC1382">
                  <w:rPr>
                    <w:vertAlign w:val="superscript"/>
                    <w:lang w:val="en-US"/>
                    <w:rPrChange w:id="265" w:author="Phan Vu Liem" w:date="2016-11-29T09:57:00Z">
                      <w:rPr>
                        <w:lang w:val="en-US"/>
                      </w:rPr>
                    </w:rPrChange>
                  </w:rPr>
                  <w:delText>th</w:delText>
                </w:r>
                <w:r w:rsidR="00F25448" w:rsidDel="00FC1382">
                  <w:rPr>
                    <w:lang w:val="en-US"/>
                  </w:rPr>
                  <w:delText xml:space="preserve"> </w:delText>
                </w:r>
              </w:del>
            </w:ins>
            <w:ins w:id="266" w:author="Phan Vu Liem" w:date="2016-11-28T21:34:00Z">
              <w:del w:id="267" w:author="Vo Huynh Anh Huy" w:date="2016-12-05T09:53:00Z">
                <w:r w:rsidDel="00FC1382">
                  <w:rPr>
                    <w:lang w:val="en-US"/>
                  </w:rPr>
                  <w:delText>engineer with EngineerId &lt;= 0 found then we don’t skip it. (try Google with keyword “</w:delText>
                </w:r>
                <w:r w:rsidRPr="000D620D" w:rsidDel="00FC1382">
                  <w:rPr>
                    <w:lang w:val="en-US"/>
                  </w:rPr>
                  <w:delText>faulttolerantstepbuilder example</w:delText>
                </w:r>
                <w:r w:rsidDel="00FC1382">
                  <w:rPr>
                    <w:lang w:val="en-US"/>
                  </w:rPr>
                  <w:delText>”)</w:delText>
                </w:r>
              </w:del>
            </w:ins>
          </w:p>
          <w:p w14:paraId="4EAB79E3" w14:textId="6205459F" w:rsidR="00FD1599" w:rsidRDefault="00977C37">
            <w:pPr>
              <w:pStyle w:val="texte"/>
              <w:ind w:left="0"/>
              <w:rPr>
                <w:ins w:id="268" w:author="Phan Vu Liem" w:date="2016-11-28T21:34:00Z"/>
                <w:lang w:val="en-US"/>
              </w:rPr>
              <w:pPrChange w:id="269" w:author="Vo Huynh Anh Huy" w:date="2016-12-05T09:53:00Z">
                <w:pPr>
                  <w:pStyle w:val="texte"/>
                  <w:numPr>
                    <w:numId w:val="37"/>
                  </w:numPr>
                  <w:ind w:left="720" w:hanging="360"/>
                </w:pPr>
              </w:pPrChange>
            </w:pPr>
            <w:ins w:id="270" w:author="Phan Vu Liem" w:date="2016-11-28T21:36:00Z">
              <w:del w:id="271" w:author="Vo Huynh Anh Huy" w:date="2016-12-05T09:53:00Z">
                <w:r w:rsidDel="00FC1382">
                  <w:rPr>
                    <w:lang w:val="en-US"/>
                  </w:rPr>
                  <w:delText xml:space="preserve">Does skip policy affect the rollback of the items in the jobs? What </w:delText>
                </w:r>
              </w:del>
            </w:ins>
            <w:ins w:id="272" w:author="Phan Vu Liem" w:date="2016-11-28T21:37:00Z">
              <w:del w:id="273" w:author="Vo Huynh Anh Huy" w:date="2016-12-05T09:53:00Z">
                <w:r w:rsidDel="00FC1382">
                  <w:rPr>
                    <w:lang w:val="en-US"/>
                  </w:rPr>
                  <w:delText>is it used for?</w:delText>
                </w:r>
              </w:del>
            </w:ins>
            <w:ins w:id="274" w:author="Phan Vu Liem" w:date="2016-11-28T21:36:00Z">
              <w:del w:id="275" w:author="Vo Huynh Anh Huy" w:date="2016-12-05T09:53:00Z">
                <w:r w:rsidDel="00FC1382">
                  <w:rPr>
                    <w:lang w:val="en-US"/>
                  </w:rPr>
                  <w:delText xml:space="preserve"> </w:delText>
                </w:r>
              </w:del>
            </w:ins>
          </w:p>
        </w:tc>
        <w:tc>
          <w:tcPr>
            <w:tcW w:w="1350" w:type="dxa"/>
            <w:shd w:val="clear" w:color="auto" w:fill="auto"/>
          </w:tcPr>
          <w:p w14:paraId="236FD69A" w14:textId="077CA3A7" w:rsidR="00D97E54" w:rsidRDefault="00FE740A" w:rsidP="00232FBD">
            <w:pPr>
              <w:pStyle w:val="texte"/>
              <w:ind w:left="0"/>
              <w:jc w:val="right"/>
              <w:rPr>
                <w:ins w:id="276" w:author="Phan Vu Liem" w:date="2016-11-28T21:34:00Z"/>
                <w:lang w:val="en-US"/>
              </w:rPr>
            </w:pPr>
            <w:ins w:id="277" w:author="Phan Vu Liem" w:date="2016-11-29T09:58:00Z">
              <w:r>
                <w:rPr>
                  <w:lang w:val="en-US"/>
                </w:rPr>
                <w:lastRenderedPageBreak/>
                <w:t>4</w:t>
              </w:r>
            </w:ins>
          </w:p>
        </w:tc>
      </w:tr>
      <w:tr w:rsidR="00620BFB" w:rsidRPr="001D46D3" w14:paraId="72EE23C7" w14:textId="77777777" w:rsidTr="00232FBD">
        <w:tc>
          <w:tcPr>
            <w:tcW w:w="648" w:type="dxa"/>
            <w:shd w:val="clear" w:color="auto" w:fill="auto"/>
          </w:tcPr>
          <w:p w14:paraId="33E5A3AA" w14:textId="762C8E5A" w:rsidR="00620BFB" w:rsidRPr="00232FBD" w:rsidRDefault="00620BFB" w:rsidP="003E05A8">
            <w:pPr>
              <w:pStyle w:val="texte"/>
              <w:numPr>
                <w:ilvl w:val="0"/>
                <w:numId w:val="12"/>
              </w:numPr>
              <w:jc w:val="center"/>
              <w:rPr>
                <w:lang w:val="en-US"/>
              </w:rPr>
            </w:pPr>
          </w:p>
        </w:tc>
        <w:tc>
          <w:tcPr>
            <w:tcW w:w="810" w:type="dxa"/>
            <w:shd w:val="clear" w:color="auto" w:fill="auto"/>
          </w:tcPr>
          <w:p w14:paraId="0BC4710D" w14:textId="34DF818E" w:rsidR="00620BFB" w:rsidRDefault="00620BFB" w:rsidP="00232FBD">
            <w:pPr>
              <w:pStyle w:val="texte"/>
              <w:ind w:left="0"/>
              <w:rPr>
                <w:lang w:val="en-US"/>
              </w:rPr>
            </w:pPr>
            <w:r>
              <w:rPr>
                <w:lang w:val="en-US"/>
              </w:rPr>
              <w:t>C</w:t>
            </w:r>
          </w:p>
        </w:tc>
        <w:tc>
          <w:tcPr>
            <w:tcW w:w="3600" w:type="dxa"/>
            <w:shd w:val="clear" w:color="auto" w:fill="auto"/>
          </w:tcPr>
          <w:p w14:paraId="0A31AD5C" w14:textId="7D79EC97" w:rsidR="00620BFB" w:rsidRDefault="00620BFB" w:rsidP="00232FBD">
            <w:pPr>
              <w:pStyle w:val="texte"/>
              <w:ind w:left="0"/>
              <w:rPr>
                <w:lang w:val="en-US"/>
              </w:rPr>
            </w:pPr>
            <w:r>
              <w:rPr>
                <w:lang w:val="en-US"/>
              </w:rPr>
              <w:t>Checkpoint</w:t>
            </w:r>
          </w:p>
        </w:tc>
        <w:tc>
          <w:tcPr>
            <w:tcW w:w="8100" w:type="dxa"/>
            <w:shd w:val="clear" w:color="auto" w:fill="auto"/>
          </w:tcPr>
          <w:p w14:paraId="242DA5A0" w14:textId="77777777" w:rsidR="00B779B5" w:rsidRDefault="0047218F" w:rsidP="0047218F">
            <w:pPr>
              <w:pStyle w:val="texte"/>
              <w:numPr>
                <w:ilvl w:val="0"/>
                <w:numId w:val="37"/>
              </w:numPr>
              <w:rPr>
                <w:lang w:val="en-US"/>
              </w:rPr>
            </w:pPr>
            <w:r>
              <w:rPr>
                <w:lang w:val="en-US"/>
              </w:rPr>
              <w:t>C</w:t>
            </w:r>
            <w:r w:rsidR="00620BFB">
              <w:rPr>
                <w:lang w:val="en-US"/>
              </w:rPr>
              <w:t>heck exercises</w:t>
            </w:r>
            <w:r>
              <w:rPr>
                <w:lang w:val="en-US"/>
              </w:rPr>
              <w:t xml:space="preserve"> 1-5</w:t>
            </w:r>
            <w:r w:rsidR="002175E8">
              <w:rPr>
                <w:lang w:val="en-US"/>
              </w:rPr>
              <w:t>.</w:t>
            </w:r>
          </w:p>
          <w:p w14:paraId="25FA1903" w14:textId="56656F53" w:rsidR="0047218F" w:rsidRDefault="002175E8" w:rsidP="0047218F">
            <w:pPr>
              <w:pStyle w:val="texte"/>
              <w:numPr>
                <w:ilvl w:val="0"/>
                <w:numId w:val="37"/>
              </w:numPr>
              <w:rPr>
                <w:lang w:val="en-US"/>
              </w:rPr>
            </w:pPr>
            <w:r>
              <w:rPr>
                <w:lang w:val="en-US"/>
              </w:rPr>
              <w:t>Check answer</w:t>
            </w:r>
            <w:r w:rsidR="00B779B5">
              <w:rPr>
                <w:lang w:val="en-US"/>
              </w:rPr>
              <w:t>s</w:t>
            </w:r>
            <w:r>
              <w:rPr>
                <w:lang w:val="en-US"/>
              </w:rPr>
              <w:t xml:space="preserve"> of trainee for all questions above.</w:t>
            </w:r>
          </w:p>
          <w:p w14:paraId="579D1A53" w14:textId="77777777" w:rsidR="00620BFB" w:rsidRDefault="00620BFB" w:rsidP="0047218F">
            <w:pPr>
              <w:pStyle w:val="texte"/>
              <w:numPr>
                <w:ilvl w:val="0"/>
                <w:numId w:val="37"/>
              </w:numPr>
              <w:rPr>
                <w:lang w:val="en-US"/>
              </w:rPr>
            </w:pPr>
            <w:r>
              <w:rPr>
                <w:lang w:val="en-US"/>
              </w:rPr>
              <w:t>Q&amp;A meeting to verify understanding of trainee.</w:t>
            </w:r>
          </w:p>
          <w:p w14:paraId="2ED4474A" w14:textId="3152FC12" w:rsidR="0047218F" w:rsidRDefault="0047218F" w:rsidP="0047218F">
            <w:pPr>
              <w:pStyle w:val="texte"/>
              <w:ind w:left="0"/>
              <w:rPr>
                <w:lang w:val="en-US"/>
              </w:rPr>
            </w:pPr>
          </w:p>
        </w:tc>
        <w:tc>
          <w:tcPr>
            <w:tcW w:w="1350" w:type="dxa"/>
            <w:shd w:val="clear" w:color="auto" w:fill="auto"/>
          </w:tcPr>
          <w:p w14:paraId="20BFA373" w14:textId="6A28582E" w:rsidR="00620BFB" w:rsidRDefault="00620BFB" w:rsidP="00232FBD">
            <w:pPr>
              <w:pStyle w:val="texte"/>
              <w:ind w:left="0"/>
              <w:jc w:val="right"/>
              <w:rPr>
                <w:lang w:val="en-US"/>
              </w:rPr>
            </w:pPr>
            <w:r>
              <w:rPr>
                <w:lang w:val="en-US"/>
              </w:rPr>
              <w:t>1</w:t>
            </w:r>
          </w:p>
        </w:tc>
      </w:tr>
      <w:tr w:rsidR="00D43552" w:rsidRPr="001D46D3" w14:paraId="1D0DBC3A" w14:textId="77777777" w:rsidTr="00232FBD">
        <w:tc>
          <w:tcPr>
            <w:tcW w:w="648" w:type="dxa"/>
            <w:shd w:val="clear" w:color="auto" w:fill="auto"/>
          </w:tcPr>
          <w:p w14:paraId="761402BF" w14:textId="21A7EDC9" w:rsidR="00D43552" w:rsidRPr="00232FBD" w:rsidRDefault="00D43552" w:rsidP="003E05A8">
            <w:pPr>
              <w:pStyle w:val="texte"/>
              <w:numPr>
                <w:ilvl w:val="0"/>
                <w:numId w:val="12"/>
              </w:numPr>
              <w:jc w:val="center"/>
              <w:rPr>
                <w:lang w:val="en-US"/>
              </w:rPr>
            </w:pPr>
          </w:p>
        </w:tc>
        <w:tc>
          <w:tcPr>
            <w:tcW w:w="810" w:type="dxa"/>
            <w:shd w:val="clear" w:color="auto" w:fill="auto"/>
          </w:tcPr>
          <w:p w14:paraId="78BA44E8" w14:textId="7942E911" w:rsidR="00D43552" w:rsidRDefault="009E7901" w:rsidP="00232FBD">
            <w:pPr>
              <w:pStyle w:val="texte"/>
              <w:ind w:left="0"/>
              <w:rPr>
                <w:lang w:val="en-US"/>
              </w:rPr>
            </w:pPr>
            <w:r>
              <w:rPr>
                <w:lang w:val="en-US"/>
              </w:rPr>
              <w:t>R + E</w:t>
            </w:r>
          </w:p>
        </w:tc>
        <w:tc>
          <w:tcPr>
            <w:tcW w:w="3600" w:type="dxa"/>
            <w:shd w:val="clear" w:color="auto" w:fill="auto"/>
          </w:tcPr>
          <w:p w14:paraId="1CF26B4C" w14:textId="113E03E0" w:rsidR="00D43552" w:rsidRDefault="002C3A05" w:rsidP="006277E0">
            <w:pPr>
              <w:pStyle w:val="texte"/>
              <w:ind w:left="0"/>
              <w:rPr>
                <w:lang w:val="en-US"/>
              </w:rPr>
            </w:pPr>
            <w:r>
              <w:rPr>
                <w:lang w:val="en-US"/>
              </w:rPr>
              <w:t>Controlling Step Flow</w:t>
            </w:r>
            <w:ins w:id="278" w:author="Phan Vu Liem" w:date="2016-11-28T19:20:00Z">
              <w:del w:id="279" w:author="Vo Huynh Anh Huy" w:date="2016-11-30T14:39:00Z">
                <w:r w:rsidR="00CC5777" w:rsidDel="007A71D4">
                  <w:rPr>
                    <w:lang w:val="en-US"/>
                  </w:rPr>
                  <w:delText xml:space="preserve"> </w:delText>
                </w:r>
                <w:commentRangeStart w:id="280"/>
                <w:r w:rsidR="00CC5777" w:rsidDel="007A71D4">
                  <w:rPr>
                    <w:lang w:val="en-US"/>
                  </w:rPr>
                  <w:delText>and retry mechanism</w:delText>
                </w:r>
              </w:del>
            </w:ins>
            <w:commentRangeEnd w:id="280"/>
            <w:del w:id="281" w:author="Vo Huynh Anh Huy" w:date="2016-11-30T14:39:00Z">
              <w:r w:rsidR="00E56DAF" w:rsidDel="007A71D4">
                <w:rPr>
                  <w:rStyle w:val="CommentReference"/>
                </w:rPr>
                <w:commentReference w:id="280"/>
              </w:r>
            </w:del>
          </w:p>
        </w:tc>
        <w:tc>
          <w:tcPr>
            <w:tcW w:w="8100" w:type="dxa"/>
            <w:shd w:val="clear" w:color="auto" w:fill="auto"/>
          </w:tcPr>
          <w:p w14:paraId="21F07BDC" w14:textId="64CCA4E4" w:rsidR="003B5B78" w:rsidRDefault="00844BC9" w:rsidP="00844BC9">
            <w:pPr>
              <w:pStyle w:val="texte"/>
              <w:ind w:left="0"/>
              <w:rPr>
                <w:lang w:val="en-US"/>
              </w:rPr>
            </w:pPr>
            <w:r>
              <w:rPr>
                <w:lang w:val="en-US"/>
              </w:rPr>
              <w:t>Read</w:t>
            </w:r>
            <w:r w:rsidR="00CF793A">
              <w:rPr>
                <w:lang w:val="en-US"/>
              </w:rPr>
              <w:t xml:space="preserve"> section</w:t>
            </w:r>
            <w:r>
              <w:rPr>
                <w:lang w:val="en-US"/>
              </w:rPr>
              <w:t xml:space="preserve"> </w:t>
            </w:r>
            <w:r w:rsidRPr="00CF793A">
              <w:rPr>
                <w:b/>
                <w:lang w:val="en-US"/>
              </w:rPr>
              <w:t>Controlling Step Flow</w:t>
            </w:r>
            <w:r>
              <w:rPr>
                <w:lang w:val="en-US"/>
              </w:rPr>
              <w:t xml:space="preserve"> in the following link: </w:t>
            </w:r>
          </w:p>
          <w:p w14:paraId="3E5AEF01" w14:textId="77777777" w:rsidR="00844BC9" w:rsidRDefault="00517D50" w:rsidP="00844BC9">
            <w:pPr>
              <w:pStyle w:val="texte"/>
              <w:ind w:left="0"/>
              <w:rPr>
                <w:lang w:val="en-US"/>
              </w:rPr>
            </w:pPr>
            <w:r>
              <w:fldChar w:fldCharType="begin"/>
            </w:r>
            <w:r w:rsidRPr="00C70EA1">
              <w:rPr>
                <w:lang w:val="en-US"/>
                <w:rPrChange w:id="282" w:author="Vo Huynh Anh Huy" w:date="2016-11-30T13:58:00Z">
                  <w:rPr/>
                </w:rPrChange>
              </w:rPr>
              <w:instrText xml:space="preserve"> HYPERLINK "http://docs.spring.io/spring-batch/reference/html/configureStep.html" \l "controllingStepFlow" </w:instrText>
            </w:r>
            <w:r>
              <w:fldChar w:fldCharType="separate"/>
            </w:r>
            <w:r w:rsidR="00844BC9" w:rsidRPr="000E3764">
              <w:rPr>
                <w:rStyle w:val="Hyperlink"/>
                <w:lang w:val="en-US"/>
              </w:rPr>
              <w:t>http://docs.spring.io/spring-batch/reference/html/configureStep.html#controllingStepFlow</w:t>
            </w:r>
            <w:r>
              <w:rPr>
                <w:rStyle w:val="Hyperlink"/>
                <w:lang w:val="en-US"/>
              </w:rPr>
              <w:fldChar w:fldCharType="end"/>
            </w:r>
            <w:r w:rsidR="00844BC9">
              <w:rPr>
                <w:lang w:val="en-US"/>
              </w:rPr>
              <w:t xml:space="preserve"> </w:t>
            </w:r>
          </w:p>
          <w:p w14:paraId="01CD5B95" w14:textId="17C5ADCB" w:rsidR="004F1A66" w:rsidRPr="00333440" w:rsidRDefault="004F1A66" w:rsidP="004F1A66">
            <w:pPr>
              <w:pStyle w:val="texte"/>
              <w:ind w:left="0"/>
              <w:rPr>
                <w:b/>
                <w:sz w:val="24"/>
                <w:u w:val="single"/>
                <w:lang w:val="en-US"/>
              </w:rPr>
            </w:pPr>
            <w:r w:rsidRPr="006F2CAD">
              <w:rPr>
                <w:b/>
                <w:sz w:val="24"/>
                <w:u w:val="single"/>
                <w:lang w:val="en-US"/>
              </w:rPr>
              <w:t>Exercise</w:t>
            </w:r>
            <w:r>
              <w:rPr>
                <w:b/>
                <w:sz w:val="24"/>
                <w:u w:val="single"/>
                <w:lang w:val="en-US"/>
              </w:rPr>
              <w:t xml:space="preserve"> 6</w:t>
            </w:r>
            <w:r w:rsidRPr="006F2CAD">
              <w:rPr>
                <w:b/>
                <w:sz w:val="24"/>
                <w:u w:val="single"/>
                <w:lang w:val="en-US"/>
              </w:rPr>
              <w:t xml:space="preserve">: </w:t>
            </w:r>
          </w:p>
          <w:p w14:paraId="21CCE1CA" w14:textId="77777777" w:rsidR="00587305" w:rsidRDefault="004F1A66" w:rsidP="00844BC9">
            <w:pPr>
              <w:pStyle w:val="texte"/>
              <w:ind w:left="0"/>
              <w:rPr>
                <w:lang w:val="en-US"/>
              </w:rPr>
            </w:pPr>
            <w:r>
              <w:rPr>
                <w:lang w:val="en-US"/>
              </w:rPr>
              <w:t xml:space="preserve">Add </w:t>
            </w:r>
            <w:r w:rsidR="00587305">
              <w:rPr>
                <w:lang w:val="en-US"/>
              </w:rPr>
              <w:t xml:space="preserve">2 </w:t>
            </w:r>
            <w:r>
              <w:rPr>
                <w:lang w:val="en-US"/>
              </w:rPr>
              <w:t>new Step</w:t>
            </w:r>
            <w:r w:rsidR="00587305">
              <w:rPr>
                <w:lang w:val="en-US"/>
              </w:rPr>
              <w:t>s</w:t>
            </w:r>
            <w:r>
              <w:rPr>
                <w:lang w:val="en-US"/>
              </w:rPr>
              <w:t xml:space="preserve"> to your Job</w:t>
            </w:r>
            <w:r w:rsidR="00587305">
              <w:rPr>
                <w:lang w:val="en-US"/>
              </w:rPr>
              <w:t>:</w:t>
            </w:r>
          </w:p>
          <w:p w14:paraId="180218CA" w14:textId="043F96E6" w:rsidR="00587305" w:rsidRDefault="004F1A66" w:rsidP="00587305">
            <w:pPr>
              <w:pStyle w:val="texte"/>
              <w:numPr>
                <w:ilvl w:val="0"/>
                <w:numId w:val="35"/>
              </w:numPr>
              <w:rPr>
                <w:lang w:val="en-US"/>
              </w:rPr>
            </w:pPr>
            <w:proofErr w:type="spellStart"/>
            <w:r>
              <w:rPr>
                <w:lang w:val="en-US"/>
              </w:rPr>
              <w:t>CleanupStep</w:t>
            </w:r>
            <w:proofErr w:type="spellEnd"/>
            <w:r w:rsidR="00587305">
              <w:rPr>
                <w:lang w:val="en-US"/>
              </w:rPr>
              <w:t>:</w:t>
            </w:r>
            <w:r>
              <w:rPr>
                <w:lang w:val="en-US"/>
              </w:rPr>
              <w:t xml:space="preserve"> delete the input csv file that was processed.</w:t>
            </w:r>
          </w:p>
          <w:p w14:paraId="60142027" w14:textId="2CBCAD96" w:rsidR="00587305" w:rsidRDefault="00587305" w:rsidP="00587305">
            <w:pPr>
              <w:pStyle w:val="texte"/>
              <w:numPr>
                <w:ilvl w:val="0"/>
                <w:numId w:val="35"/>
              </w:numPr>
              <w:rPr>
                <w:lang w:val="en-US"/>
              </w:rPr>
            </w:pPr>
            <w:proofErr w:type="spellStart"/>
            <w:r>
              <w:rPr>
                <w:lang w:val="en-US"/>
              </w:rPr>
              <w:t>MarkupStep</w:t>
            </w:r>
            <w:proofErr w:type="spellEnd"/>
            <w:r>
              <w:rPr>
                <w:lang w:val="en-US"/>
              </w:rPr>
              <w:t>: rename the input csv file to [original name</w:t>
            </w:r>
            <w:r w:rsidR="00384368">
              <w:rPr>
                <w:lang w:val="en-US"/>
              </w:rPr>
              <w:t>].error</w:t>
            </w:r>
            <w:ins w:id="283" w:author="Phan Vu Liem" w:date="2016-11-28T19:19:00Z">
              <w:r w:rsidR="00CC5777">
                <w:rPr>
                  <w:lang w:val="en-US"/>
                </w:rPr>
                <w:t xml:space="preserve"> when the job completed with error.</w:t>
              </w:r>
            </w:ins>
          </w:p>
          <w:p w14:paraId="15A8FEBE" w14:textId="6F93F2DD" w:rsidR="00F63A14" w:rsidRDefault="00ED5663" w:rsidP="00844BC9">
            <w:pPr>
              <w:pStyle w:val="texte"/>
              <w:ind w:left="0"/>
              <w:rPr>
                <w:lang w:val="en-US"/>
              </w:rPr>
            </w:pPr>
            <w:r>
              <w:rPr>
                <w:lang w:val="en-US"/>
              </w:rPr>
              <w:t>Configure your job to implement the following diagram:</w:t>
            </w:r>
          </w:p>
          <w:p w14:paraId="6B879371" w14:textId="2A3BCDF3" w:rsidR="00ED5663" w:rsidRDefault="00ED5663" w:rsidP="00844BC9">
            <w:pPr>
              <w:pStyle w:val="texte"/>
              <w:ind w:left="0"/>
              <w:rPr>
                <w:ins w:id="284" w:author="Phan Vu Liem" w:date="2016-11-28T19:20:00Z"/>
                <w:lang w:val="en-US"/>
              </w:rPr>
            </w:pPr>
            <w:r w:rsidRPr="00ED5663">
              <w:rPr>
                <w:noProof/>
                <w:lang w:val="en-US" w:eastAsia="zh-CN"/>
              </w:rPr>
              <w:lastRenderedPageBreak/>
              <w:drawing>
                <wp:inline distT="0" distB="0" distL="0" distR="0" wp14:anchorId="5358BD1E" wp14:editId="0E5BF993">
                  <wp:extent cx="3791479" cy="304842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791479" cy="3048426"/>
                          </a:xfrm>
                          <a:prstGeom prst="rect">
                            <a:avLst/>
                          </a:prstGeom>
                        </pic:spPr>
                      </pic:pic>
                    </a:graphicData>
                  </a:graphic>
                </wp:inline>
              </w:drawing>
            </w:r>
          </w:p>
          <w:p w14:paraId="0C95D2E8" w14:textId="5DAFC83F" w:rsidR="0027333E" w:rsidRDefault="0027333E" w:rsidP="00844BC9">
            <w:pPr>
              <w:pStyle w:val="texte"/>
              <w:ind w:left="0"/>
              <w:rPr>
                <w:ins w:id="285" w:author="Phan Vu Liem" w:date="2016-11-28T19:24:00Z"/>
                <w:lang w:val="en-US"/>
              </w:rPr>
            </w:pPr>
            <w:ins w:id="286" w:author="Phan Vu Liem" w:date="2016-11-28T19:25:00Z">
              <w:r>
                <w:rPr>
                  <w:lang w:val="en-US"/>
                </w:rPr>
                <w:t xml:space="preserve">Read the document: </w:t>
              </w:r>
              <w:r>
                <w:rPr>
                  <w:lang w:val="en-US"/>
                </w:rPr>
                <w:fldChar w:fldCharType="begin"/>
              </w:r>
              <w:r>
                <w:rPr>
                  <w:lang w:val="en-US"/>
                </w:rPr>
                <w:instrText xml:space="preserve"> HYPERLINK "</w:instrText>
              </w:r>
              <w:r w:rsidRPr="0027333E">
                <w:rPr>
                  <w:lang w:val="en-US"/>
                </w:rPr>
                <w:instrText>http://docs.spring.io/spring-batch/reference/htmlsingle/#restartability</w:instrText>
              </w:r>
              <w:r>
                <w:rPr>
                  <w:lang w:val="en-US"/>
                </w:rPr>
                <w:instrText xml:space="preserve">" </w:instrText>
              </w:r>
              <w:r>
                <w:rPr>
                  <w:lang w:val="en-US"/>
                </w:rPr>
                <w:fldChar w:fldCharType="separate"/>
              </w:r>
              <w:r w:rsidRPr="00335116">
                <w:rPr>
                  <w:rStyle w:val="Hyperlink"/>
                  <w:lang w:val="en-US"/>
                </w:rPr>
                <w:t>http://docs.spring.io/spring-batch/reference/htmlsingle/#restartability</w:t>
              </w:r>
              <w:r>
                <w:rPr>
                  <w:lang w:val="en-US"/>
                </w:rPr>
                <w:fldChar w:fldCharType="end"/>
              </w:r>
            </w:ins>
            <w:ins w:id="287" w:author="Phan Vu Liem" w:date="2016-11-28T19:28:00Z">
              <w:r>
                <w:rPr>
                  <w:lang w:val="en-US"/>
                </w:rPr>
                <w:t xml:space="preserve"> and </w:t>
              </w:r>
              <w:r>
                <w:rPr>
                  <w:lang w:val="en-US"/>
                </w:rPr>
                <w:fldChar w:fldCharType="begin"/>
              </w:r>
              <w:r>
                <w:rPr>
                  <w:lang w:val="en-US"/>
                </w:rPr>
                <w:instrText xml:space="preserve"> HYPERLINK "</w:instrText>
              </w:r>
              <w:r w:rsidRPr="0027333E">
                <w:rPr>
                  <w:lang w:val="en-US"/>
                </w:rPr>
                <w:instrText>http://docs.spring.io/spring-batch/reference/html/configureStep.html</w:instrText>
              </w:r>
              <w:r>
                <w:rPr>
                  <w:lang w:val="en-US"/>
                </w:rPr>
                <w:instrText xml:space="preserve">" </w:instrText>
              </w:r>
              <w:r>
                <w:rPr>
                  <w:lang w:val="en-US"/>
                </w:rPr>
                <w:fldChar w:fldCharType="separate"/>
              </w:r>
              <w:r w:rsidRPr="00335116">
                <w:rPr>
                  <w:rStyle w:val="Hyperlink"/>
                  <w:lang w:val="en-US"/>
                </w:rPr>
                <w:t>http://docs.spring.io/spring-batch/reference/html/configureStep.html</w:t>
              </w:r>
              <w:r>
                <w:rPr>
                  <w:lang w:val="en-US"/>
                </w:rPr>
                <w:fldChar w:fldCharType="end"/>
              </w:r>
              <w:r>
                <w:rPr>
                  <w:lang w:val="en-US"/>
                </w:rPr>
                <w:t xml:space="preserve"> - chapter</w:t>
              </w:r>
            </w:ins>
          </w:p>
          <w:p w14:paraId="3166E888" w14:textId="4CB666E2" w:rsidR="00CC5777" w:rsidRDefault="00CC5777" w:rsidP="00844BC9">
            <w:pPr>
              <w:pStyle w:val="texte"/>
              <w:ind w:left="0"/>
              <w:rPr>
                <w:lang w:val="en-US"/>
              </w:rPr>
            </w:pPr>
            <w:ins w:id="288" w:author="Phan Vu Liem" w:date="2016-11-28T19:20:00Z">
              <w:r>
                <w:rPr>
                  <w:lang w:val="en-US"/>
                </w:rPr>
                <w:t>Now, in case the job failed, try to restart it again.</w:t>
              </w:r>
            </w:ins>
            <w:ins w:id="289" w:author="Phan Vu Liem" w:date="2016-11-28T19:24:00Z">
              <w:r w:rsidR="0027333E">
                <w:rPr>
                  <w:lang w:val="en-US"/>
                </w:rPr>
                <w:t xml:space="preserve"> Compare</w:t>
              </w:r>
            </w:ins>
            <w:ins w:id="290" w:author="Phan Vu Liem" w:date="2016-11-28T19:23:00Z">
              <w:r w:rsidR="0027333E">
                <w:rPr>
                  <w:lang w:val="en-US"/>
                </w:rPr>
                <w:t xml:space="preserve"> </w:t>
              </w:r>
            </w:ins>
            <w:ins w:id="291" w:author="Phan Vu Liem" w:date="2016-11-28T19:24:00Z">
              <w:r w:rsidR="0027333E">
                <w:rPr>
                  <w:lang w:val="en-US"/>
                </w:rPr>
                <w:t>b</w:t>
              </w:r>
            </w:ins>
            <w:ins w:id="292" w:author="Phan Vu Liem" w:date="2016-11-28T19:23:00Z">
              <w:r w:rsidR="0027333E">
                <w:rPr>
                  <w:lang w:val="en-US"/>
                </w:rPr>
                <w:t>etween two options: restart the failed instance vs. start a new instance of the failed job</w:t>
              </w:r>
            </w:ins>
            <w:ins w:id="293" w:author="Phan Vu Liem" w:date="2016-11-28T19:24:00Z">
              <w:r w:rsidR="0027333E">
                <w:rPr>
                  <w:lang w:val="en-US"/>
                </w:rPr>
                <w:t>.</w:t>
              </w:r>
            </w:ins>
          </w:p>
          <w:p w14:paraId="1B0B158F" w14:textId="54D9B0A8" w:rsidR="004F1A66" w:rsidRDefault="004F1A66" w:rsidP="00844BC9">
            <w:pPr>
              <w:pStyle w:val="texte"/>
              <w:ind w:left="0"/>
              <w:rPr>
                <w:lang w:val="en-US"/>
              </w:rPr>
            </w:pPr>
          </w:p>
        </w:tc>
        <w:tc>
          <w:tcPr>
            <w:tcW w:w="1350" w:type="dxa"/>
            <w:shd w:val="clear" w:color="auto" w:fill="auto"/>
          </w:tcPr>
          <w:p w14:paraId="1346C55A" w14:textId="4886AAC1" w:rsidR="00D43552" w:rsidRPr="00232FBD" w:rsidRDefault="00E24B74" w:rsidP="00232FBD">
            <w:pPr>
              <w:pStyle w:val="texte"/>
              <w:ind w:left="0"/>
              <w:jc w:val="right"/>
              <w:rPr>
                <w:lang w:val="en-US"/>
              </w:rPr>
            </w:pPr>
            <w:del w:id="294" w:author="Phan Vu Liem" w:date="2016-11-28T19:21:00Z">
              <w:r w:rsidDel="00CC5777">
                <w:rPr>
                  <w:lang w:val="en-US"/>
                </w:rPr>
                <w:lastRenderedPageBreak/>
                <w:delText>4</w:delText>
              </w:r>
            </w:del>
            <w:ins w:id="295" w:author="Phan Vu Liem" w:date="2016-11-28T19:21:00Z">
              <w:r w:rsidR="004E7731">
                <w:rPr>
                  <w:lang w:val="en-US"/>
                </w:rPr>
                <w:t>8</w:t>
              </w:r>
            </w:ins>
          </w:p>
        </w:tc>
      </w:tr>
      <w:tr w:rsidR="00D43552" w:rsidRPr="001D46D3" w14:paraId="31755B14" w14:textId="77777777" w:rsidTr="00232FBD">
        <w:tc>
          <w:tcPr>
            <w:tcW w:w="648" w:type="dxa"/>
            <w:shd w:val="clear" w:color="auto" w:fill="auto"/>
          </w:tcPr>
          <w:p w14:paraId="1922F49C" w14:textId="7F227020" w:rsidR="00D43552" w:rsidRPr="00232FBD" w:rsidRDefault="00D43552" w:rsidP="003E05A8">
            <w:pPr>
              <w:pStyle w:val="texte"/>
              <w:numPr>
                <w:ilvl w:val="0"/>
                <w:numId w:val="12"/>
              </w:numPr>
              <w:jc w:val="center"/>
              <w:rPr>
                <w:lang w:val="en-US"/>
              </w:rPr>
            </w:pPr>
          </w:p>
        </w:tc>
        <w:tc>
          <w:tcPr>
            <w:tcW w:w="810" w:type="dxa"/>
            <w:shd w:val="clear" w:color="auto" w:fill="auto"/>
          </w:tcPr>
          <w:p w14:paraId="6D0EC854" w14:textId="5FCF743E" w:rsidR="00D43552" w:rsidRDefault="005E69AD" w:rsidP="00232FBD">
            <w:pPr>
              <w:pStyle w:val="texte"/>
              <w:ind w:left="0"/>
              <w:rPr>
                <w:lang w:val="en-US"/>
              </w:rPr>
            </w:pPr>
            <w:r>
              <w:rPr>
                <w:lang w:val="en-US"/>
              </w:rPr>
              <w:t>R + E</w:t>
            </w:r>
          </w:p>
        </w:tc>
        <w:tc>
          <w:tcPr>
            <w:tcW w:w="3600" w:type="dxa"/>
            <w:shd w:val="clear" w:color="auto" w:fill="auto"/>
          </w:tcPr>
          <w:p w14:paraId="6B283F8A" w14:textId="1FDA0531" w:rsidR="00D43552" w:rsidRDefault="005F17D9" w:rsidP="005F17D9">
            <w:pPr>
              <w:pStyle w:val="texte"/>
              <w:ind w:left="0"/>
              <w:rPr>
                <w:lang w:val="en-US"/>
              </w:rPr>
            </w:pPr>
            <w:r>
              <w:rPr>
                <w:lang w:val="en-US"/>
              </w:rPr>
              <w:t>Listener - Intercept Job/Step execution</w:t>
            </w:r>
          </w:p>
        </w:tc>
        <w:tc>
          <w:tcPr>
            <w:tcW w:w="8100" w:type="dxa"/>
            <w:shd w:val="clear" w:color="auto" w:fill="auto"/>
          </w:tcPr>
          <w:p w14:paraId="5AC01B1D" w14:textId="5AE6F13E" w:rsidR="00381ED8" w:rsidRDefault="00FB7A62" w:rsidP="00232FBD">
            <w:pPr>
              <w:pStyle w:val="texte"/>
              <w:ind w:left="0"/>
              <w:rPr>
                <w:lang w:val="vi-VN"/>
              </w:rPr>
            </w:pPr>
            <w:r>
              <w:rPr>
                <w:lang w:val="vi-VN"/>
              </w:rPr>
              <w:t>Read sections in following links to know how to intercept Job/Step execution:</w:t>
            </w:r>
          </w:p>
          <w:p w14:paraId="27154EB4" w14:textId="77777777" w:rsidR="00FB7A62" w:rsidRDefault="00517D50" w:rsidP="00232FBD">
            <w:pPr>
              <w:pStyle w:val="texte"/>
              <w:ind w:left="0"/>
              <w:rPr>
                <w:lang w:val="vi-VN"/>
              </w:rPr>
            </w:pPr>
            <w:r>
              <w:fldChar w:fldCharType="begin"/>
            </w:r>
            <w:r w:rsidRPr="00C70EA1">
              <w:rPr>
                <w:lang w:val="vi-VN"/>
                <w:rPrChange w:id="296" w:author="Vo Huynh Anh Huy" w:date="2016-11-30T13:58:00Z">
                  <w:rPr/>
                </w:rPrChange>
              </w:rPr>
              <w:instrText xml:space="preserve"> HYPERLINK "http://docs.spring.io/spring-batch/reference/html/configureJob.html" \l "interceptingJobExecution" </w:instrText>
            </w:r>
            <w:r>
              <w:fldChar w:fldCharType="separate"/>
            </w:r>
            <w:r w:rsidR="00FB7A62" w:rsidRPr="000E3764">
              <w:rPr>
                <w:rStyle w:val="Hyperlink"/>
                <w:lang w:val="vi-VN"/>
              </w:rPr>
              <w:t>http://docs.spring.io/spring-batch/reference/html/configureJob.html#interceptingJobExecution</w:t>
            </w:r>
            <w:r>
              <w:rPr>
                <w:rStyle w:val="Hyperlink"/>
                <w:lang w:val="vi-VN"/>
              </w:rPr>
              <w:fldChar w:fldCharType="end"/>
            </w:r>
            <w:r w:rsidR="00FB7A62">
              <w:rPr>
                <w:lang w:val="vi-VN"/>
              </w:rPr>
              <w:t xml:space="preserve"> </w:t>
            </w:r>
          </w:p>
          <w:p w14:paraId="1C342C9E" w14:textId="77777777" w:rsidR="00FB7A62" w:rsidRDefault="00517D50" w:rsidP="00232FBD">
            <w:pPr>
              <w:pStyle w:val="texte"/>
              <w:ind w:left="0"/>
              <w:rPr>
                <w:lang w:val="vi-VN"/>
              </w:rPr>
            </w:pPr>
            <w:r>
              <w:fldChar w:fldCharType="begin"/>
            </w:r>
            <w:r w:rsidRPr="00C70EA1">
              <w:rPr>
                <w:lang w:val="vi-VN"/>
                <w:rPrChange w:id="297" w:author="Vo Huynh Anh Huy" w:date="2016-11-30T13:58:00Z">
                  <w:rPr/>
                </w:rPrChange>
              </w:rPr>
              <w:instrText xml:space="preserve"> HYPERLINK "http://docs.spring.io/spring-batch/reference/html/configureStep.html" \l "interceptingStepExecution" </w:instrText>
            </w:r>
            <w:r>
              <w:fldChar w:fldCharType="separate"/>
            </w:r>
            <w:r w:rsidR="00FB7A62" w:rsidRPr="000E3764">
              <w:rPr>
                <w:rStyle w:val="Hyperlink"/>
                <w:lang w:val="vi-VN"/>
              </w:rPr>
              <w:t>http://docs.spring.io/spring-batch/reference/html/configureStep.html#interceptingStepExecution</w:t>
            </w:r>
            <w:r>
              <w:rPr>
                <w:rStyle w:val="Hyperlink"/>
                <w:lang w:val="vi-VN"/>
              </w:rPr>
              <w:fldChar w:fldCharType="end"/>
            </w:r>
            <w:r w:rsidR="00FB7A62">
              <w:rPr>
                <w:lang w:val="vi-VN"/>
              </w:rPr>
              <w:t xml:space="preserve"> </w:t>
            </w:r>
          </w:p>
          <w:p w14:paraId="27172FF5" w14:textId="3724EAC3" w:rsidR="00275E5D" w:rsidRPr="00333440" w:rsidRDefault="00275E5D" w:rsidP="00275E5D">
            <w:pPr>
              <w:pStyle w:val="texte"/>
              <w:ind w:left="0"/>
              <w:rPr>
                <w:b/>
                <w:sz w:val="24"/>
                <w:u w:val="single"/>
                <w:lang w:val="en-US"/>
              </w:rPr>
            </w:pPr>
            <w:r w:rsidRPr="006F2CAD">
              <w:rPr>
                <w:b/>
                <w:sz w:val="24"/>
                <w:u w:val="single"/>
                <w:lang w:val="en-US"/>
              </w:rPr>
              <w:t>Exercise</w:t>
            </w:r>
            <w:r>
              <w:rPr>
                <w:b/>
                <w:sz w:val="24"/>
                <w:u w:val="single"/>
                <w:lang w:val="en-US"/>
              </w:rPr>
              <w:t xml:space="preserve"> </w:t>
            </w:r>
            <w:r>
              <w:rPr>
                <w:b/>
                <w:sz w:val="24"/>
                <w:u w:val="single"/>
                <w:lang w:val="vi-VN"/>
              </w:rPr>
              <w:t>7</w:t>
            </w:r>
            <w:r w:rsidRPr="006F2CAD">
              <w:rPr>
                <w:b/>
                <w:sz w:val="24"/>
                <w:u w:val="single"/>
                <w:lang w:val="en-US"/>
              </w:rPr>
              <w:t xml:space="preserve">: </w:t>
            </w:r>
          </w:p>
          <w:p w14:paraId="56FA4395" w14:textId="62B1F297" w:rsidR="00FB7A62" w:rsidRDefault="004E5AD2" w:rsidP="00232FBD">
            <w:pPr>
              <w:pStyle w:val="texte"/>
              <w:ind w:left="0"/>
              <w:rPr>
                <w:lang w:val="vi-VN"/>
              </w:rPr>
            </w:pPr>
            <w:r>
              <w:rPr>
                <w:lang w:val="vi-VN"/>
              </w:rPr>
              <w:t>Add listeners to Job and Step execution to log following information:</w:t>
            </w:r>
          </w:p>
          <w:p w14:paraId="644596F6" w14:textId="0DEBC6BB" w:rsidR="0048458D" w:rsidRPr="0048458D" w:rsidRDefault="0048458D" w:rsidP="004E5AD2">
            <w:pPr>
              <w:pStyle w:val="texte"/>
              <w:numPr>
                <w:ilvl w:val="0"/>
                <w:numId w:val="36"/>
              </w:numPr>
              <w:rPr>
                <w:ins w:id="298" w:author="Do Phuong Hoang" w:date="2016-11-30T13:29:00Z"/>
                <w:lang w:val="vi-VN"/>
                <w:rPrChange w:id="299" w:author="Do Phuong Hoang" w:date="2016-11-30T13:29:00Z">
                  <w:rPr>
                    <w:ins w:id="300" w:author="Do Phuong Hoang" w:date="2016-11-30T13:29:00Z"/>
                    <w:lang w:val="en-US"/>
                  </w:rPr>
                </w:rPrChange>
              </w:rPr>
            </w:pPr>
            <w:ins w:id="301" w:author="Do Phuong Hoang" w:date="2016-11-30T13:30:00Z">
              <w:r>
                <w:rPr>
                  <w:lang w:val="en-US"/>
                </w:rPr>
                <w:lastRenderedPageBreak/>
                <w:t>Error occurs inside a step / a job</w:t>
              </w:r>
              <w:r w:rsidR="0037205F">
                <w:rPr>
                  <w:lang w:val="en-US"/>
                </w:rPr>
                <w:t xml:space="preserve"> …</w:t>
              </w:r>
            </w:ins>
          </w:p>
          <w:p w14:paraId="5FB4842A" w14:textId="77777777" w:rsidR="004E5AD2" w:rsidRDefault="004E5AD2" w:rsidP="004E5AD2">
            <w:pPr>
              <w:pStyle w:val="texte"/>
              <w:numPr>
                <w:ilvl w:val="0"/>
                <w:numId w:val="36"/>
              </w:numPr>
              <w:rPr>
                <w:lang w:val="vi-VN"/>
              </w:rPr>
            </w:pPr>
            <w:r>
              <w:rPr>
                <w:lang w:val="vi-VN"/>
              </w:rPr>
              <w:t>Total execution time of a Step</w:t>
            </w:r>
          </w:p>
          <w:p w14:paraId="4A1155F2" w14:textId="77777777" w:rsidR="00852836" w:rsidRDefault="004E5AD2" w:rsidP="007C3825">
            <w:pPr>
              <w:pStyle w:val="texte"/>
              <w:numPr>
                <w:ilvl w:val="0"/>
                <w:numId w:val="36"/>
              </w:numPr>
              <w:rPr>
                <w:lang w:val="vi-VN"/>
              </w:rPr>
            </w:pPr>
            <w:r>
              <w:rPr>
                <w:lang w:val="vi-VN"/>
              </w:rPr>
              <w:t>Total execution time of a Job</w:t>
            </w:r>
          </w:p>
          <w:p w14:paraId="021A893F" w14:textId="521350D8" w:rsidR="007C3825" w:rsidRPr="007C3825" w:rsidRDefault="007C3825" w:rsidP="007C3825">
            <w:pPr>
              <w:pStyle w:val="texte"/>
              <w:ind w:left="0"/>
              <w:rPr>
                <w:lang w:val="vi-VN"/>
              </w:rPr>
            </w:pPr>
          </w:p>
        </w:tc>
        <w:tc>
          <w:tcPr>
            <w:tcW w:w="1350" w:type="dxa"/>
            <w:shd w:val="clear" w:color="auto" w:fill="auto"/>
          </w:tcPr>
          <w:p w14:paraId="4F0FEFF5" w14:textId="71DCB80B" w:rsidR="00D43552" w:rsidRPr="00232FBD" w:rsidRDefault="004C5259" w:rsidP="00232FBD">
            <w:pPr>
              <w:pStyle w:val="texte"/>
              <w:ind w:left="0"/>
              <w:jc w:val="right"/>
              <w:rPr>
                <w:lang w:val="en-US"/>
              </w:rPr>
            </w:pPr>
            <w:r>
              <w:rPr>
                <w:lang w:val="en-US"/>
              </w:rPr>
              <w:lastRenderedPageBreak/>
              <w:t>2</w:t>
            </w:r>
          </w:p>
        </w:tc>
      </w:tr>
      <w:tr w:rsidR="00D43552" w:rsidRPr="001D46D3" w14:paraId="4AB8074D" w14:textId="77777777" w:rsidTr="00232FBD">
        <w:tc>
          <w:tcPr>
            <w:tcW w:w="648" w:type="dxa"/>
            <w:shd w:val="clear" w:color="auto" w:fill="auto"/>
          </w:tcPr>
          <w:p w14:paraId="5577EFCE" w14:textId="2582E5B2" w:rsidR="00D43552" w:rsidRPr="00232FBD" w:rsidRDefault="00D43552" w:rsidP="003E05A8">
            <w:pPr>
              <w:pStyle w:val="texte"/>
              <w:numPr>
                <w:ilvl w:val="0"/>
                <w:numId w:val="12"/>
              </w:numPr>
              <w:jc w:val="center"/>
              <w:rPr>
                <w:lang w:val="en-US"/>
              </w:rPr>
            </w:pPr>
          </w:p>
        </w:tc>
        <w:tc>
          <w:tcPr>
            <w:tcW w:w="810" w:type="dxa"/>
            <w:shd w:val="clear" w:color="auto" w:fill="auto"/>
          </w:tcPr>
          <w:p w14:paraId="75378F45" w14:textId="32584B54" w:rsidR="00D43552" w:rsidRDefault="00D761C3" w:rsidP="00232FBD">
            <w:pPr>
              <w:pStyle w:val="texte"/>
              <w:ind w:left="0"/>
              <w:rPr>
                <w:lang w:val="en-US"/>
              </w:rPr>
            </w:pPr>
            <w:r>
              <w:rPr>
                <w:lang w:val="en-US"/>
              </w:rPr>
              <w:t>R + E</w:t>
            </w:r>
          </w:p>
        </w:tc>
        <w:tc>
          <w:tcPr>
            <w:tcW w:w="3600" w:type="dxa"/>
            <w:shd w:val="clear" w:color="auto" w:fill="auto"/>
          </w:tcPr>
          <w:p w14:paraId="6F80374F" w14:textId="584B8963" w:rsidR="00D43552" w:rsidRDefault="0079509A" w:rsidP="00232FBD">
            <w:pPr>
              <w:pStyle w:val="texte"/>
              <w:ind w:left="0"/>
              <w:rPr>
                <w:lang w:val="en-US"/>
              </w:rPr>
            </w:pPr>
            <w:r>
              <w:rPr>
                <w:lang w:val="en-US"/>
              </w:rPr>
              <w:t>Unit Testing</w:t>
            </w:r>
          </w:p>
        </w:tc>
        <w:tc>
          <w:tcPr>
            <w:tcW w:w="8100" w:type="dxa"/>
            <w:shd w:val="clear" w:color="auto" w:fill="auto"/>
          </w:tcPr>
          <w:p w14:paraId="491A3811" w14:textId="7FC53B55" w:rsidR="00BC2800" w:rsidRPr="005C4C4B" w:rsidRDefault="00BC2800" w:rsidP="00BC2800">
            <w:pPr>
              <w:pStyle w:val="texte"/>
              <w:ind w:left="0"/>
              <w:rPr>
                <w:lang w:val="vi-VN"/>
              </w:rPr>
            </w:pPr>
            <w:r>
              <w:rPr>
                <w:lang w:val="en-US"/>
              </w:rPr>
              <w:t xml:space="preserve">Read </w:t>
            </w:r>
            <w:r w:rsidR="005C4C4B">
              <w:rPr>
                <w:lang w:val="en-US"/>
              </w:rPr>
              <w:t>following chapter</w:t>
            </w:r>
            <w:r w:rsidR="005C4C4B">
              <w:rPr>
                <w:lang w:val="vi-VN"/>
              </w:rPr>
              <w:t xml:space="preserve"> to know how to write unit test for Spring Batch:</w:t>
            </w:r>
          </w:p>
          <w:p w14:paraId="2A391347" w14:textId="4510F8FA" w:rsidR="00BC2800" w:rsidRPr="005723C3" w:rsidRDefault="00517D50" w:rsidP="00BC2800">
            <w:pPr>
              <w:pStyle w:val="texte"/>
              <w:ind w:left="0"/>
              <w:rPr>
                <w:rStyle w:val="Hyperlink"/>
                <w:lang w:val="vi-VN"/>
                <w:rPrChange w:id="302" w:author="Do Phuong Hoang" w:date="2016-11-30T13:13:00Z">
                  <w:rPr>
                    <w:rStyle w:val="Hyperlink"/>
                    <w:lang w:val="en-US"/>
                  </w:rPr>
                </w:rPrChange>
              </w:rPr>
            </w:pPr>
            <w:r>
              <w:fldChar w:fldCharType="begin"/>
            </w:r>
            <w:r w:rsidRPr="00C70EA1">
              <w:rPr>
                <w:lang w:val="vi-VN"/>
                <w:rPrChange w:id="303" w:author="Vo Huynh Anh Huy" w:date="2016-11-30T13:58:00Z">
                  <w:rPr/>
                </w:rPrChange>
              </w:rPr>
              <w:instrText xml:space="preserve"> HYPERLINK "http://docs.spring.io/spring-batch/reference/html/testing.html" </w:instrText>
            </w:r>
            <w:r>
              <w:fldChar w:fldCharType="separate"/>
            </w:r>
            <w:r w:rsidR="00BC2800" w:rsidRPr="007B5023">
              <w:rPr>
                <w:rStyle w:val="Hyperlink"/>
                <w:lang w:val="vi-VN"/>
              </w:rPr>
              <w:t>http://docs.spring.io/spring-batch/reference/html/testing.html</w:t>
            </w:r>
            <w:r>
              <w:rPr>
                <w:rStyle w:val="Hyperlink"/>
                <w:lang w:val="vi-VN"/>
              </w:rPr>
              <w:fldChar w:fldCharType="end"/>
            </w:r>
          </w:p>
          <w:p w14:paraId="459AB594" w14:textId="65E6884B" w:rsidR="0044423A" w:rsidRPr="005723C3" w:rsidRDefault="00517D50" w:rsidP="00BC2800">
            <w:pPr>
              <w:pStyle w:val="texte"/>
              <w:ind w:left="0"/>
              <w:rPr>
                <w:lang w:val="vi-VN"/>
                <w:rPrChange w:id="304" w:author="Do Phuong Hoang" w:date="2016-11-30T13:13:00Z">
                  <w:rPr>
                    <w:lang w:val="en-US"/>
                  </w:rPr>
                </w:rPrChange>
              </w:rPr>
            </w:pPr>
            <w:r>
              <w:fldChar w:fldCharType="begin"/>
            </w:r>
            <w:r w:rsidRPr="00C70EA1">
              <w:rPr>
                <w:lang w:val="vi-VN"/>
                <w:rPrChange w:id="305" w:author="Vo Huynh Anh Huy" w:date="2016-11-30T13:58:00Z">
                  <w:rPr/>
                </w:rPrChange>
              </w:rPr>
              <w:instrText xml:space="preserve"> HYPERLINK "http://www.mkyong.com/spring-batch/spring-batch-unit-test-example/" </w:instrText>
            </w:r>
            <w:r>
              <w:fldChar w:fldCharType="separate"/>
            </w:r>
            <w:r w:rsidR="0044423A" w:rsidRPr="0044186A">
              <w:rPr>
                <w:rStyle w:val="Hyperlink"/>
                <w:lang w:val="vi-VN"/>
              </w:rPr>
              <w:t>http://www.mkyong.com/spring-batch/spring-batch-unit-test-example/</w:t>
            </w:r>
            <w:r>
              <w:rPr>
                <w:rStyle w:val="Hyperlink"/>
                <w:lang w:val="vi-VN"/>
              </w:rPr>
              <w:fldChar w:fldCharType="end"/>
            </w:r>
          </w:p>
          <w:p w14:paraId="0586766B" w14:textId="5F9BA910" w:rsidR="00054B9E" w:rsidRPr="00B036F3" w:rsidRDefault="00054B9E" w:rsidP="00054B9E">
            <w:pPr>
              <w:pStyle w:val="texte"/>
              <w:ind w:left="0"/>
              <w:rPr>
                <w:b/>
                <w:sz w:val="24"/>
                <w:u w:val="single"/>
                <w:lang w:val="vi-VN"/>
              </w:rPr>
            </w:pPr>
            <w:bookmarkStart w:id="306" w:name="OLE_LINK24"/>
            <w:bookmarkStart w:id="307" w:name="OLE_LINK25"/>
            <w:r w:rsidRPr="006F2CAD">
              <w:rPr>
                <w:b/>
                <w:sz w:val="24"/>
                <w:u w:val="single"/>
                <w:lang w:val="en-US"/>
              </w:rPr>
              <w:t>Exercise</w:t>
            </w:r>
            <w:r>
              <w:rPr>
                <w:b/>
                <w:sz w:val="24"/>
                <w:u w:val="single"/>
                <w:lang w:val="en-US"/>
              </w:rPr>
              <w:t xml:space="preserve"> </w:t>
            </w:r>
            <w:r>
              <w:rPr>
                <w:b/>
                <w:sz w:val="24"/>
                <w:u w:val="single"/>
                <w:lang w:val="vi-VN"/>
              </w:rPr>
              <w:t>8</w:t>
            </w:r>
            <w:r w:rsidRPr="006F2CAD">
              <w:rPr>
                <w:b/>
                <w:sz w:val="24"/>
                <w:u w:val="single"/>
                <w:lang w:val="en-US"/>
              </w:rPr>
              <w:t xml:space="preserve">: </w:t>
            </w:r>
          </w:p>
          <w:bookmarkEnd w:id="306"/>
          <w:bookmarkEnd w:id="307"/>
          <w:p w14:paraId="0A331F11" w14:textId="6ED4C822" w:rsidR="00B036F3" w:rsidDel="00B55C23" w:rsidRDefault="00B55C23" w:rsidP="00BC2800">
            <w:pPr>
              <w:pStyle w:val="texte"/>
              <w:ind w:left="0"/>
              <w:rPr>
                <w:del w:id="308" w:author="Vo Huynh Anh Huy" w:date="2016-11-30T14:52:00Z"/>
                <w:lang w:val="vi-VN"/>
              </w:rPr>
            </w:pPr>
            <w:ins w:id="309" w:author="Vo Huynh Anh Huy" w:date="2016-11-30T14:52:00Z">
              <w:r>
                <w:rPr>
                  <w:lang w:val="en-US"/>
                </w:rPr>
                <w:t xml:space="preserve">Your project was already setup with Junit and Spring </w:t>
              </w:r>
            </w:ins>
            <w:ins w:id="310" w:author="Vo Huynh Anh Huy" w:date="2016-11-30T14:53:00Z">
              <w:r>
                <w:rPr>
                  <w:lang w:val="en-US"/>
                </w:rPr>
                <w:t>Batch Test.</w:t>
              </w:r>
            </w:ins>
            <w:del w:id="311" w:author="Vo Huynh Anh Huy" w:date="2016-11-30T14:52:00Z">
              <w:r w:rsidR="00B036F3" w:rsidDel="00B55C23">
                <w:rPr>
                  <w:lang w:val="vi-VN"/>
                </w:rPr>
                <w:delText xml:space="preserve">Extract </w:delText>
              </w:r>
              <w:commentRangeStart w:id="312"/>
              <w:r w:rsidR="002A6A4A" w:rsidDel="00B55C23">
                <w:rPr>
                  <w:lang w:val="vi-VN"/>
                </w:rPr>
                <w:object w:dxaOrig="1454" w:dyaOrig="941" w14:anchorId="66CC8511">
                  <v:shape id="_x0000_i1028" type="#_x0000_t75" style="width:73.3pt;height:46.7pt" o:ole="">
                    <v:imagedata r:id="rId36" o:title=""/>
                  </v:shape>
                  <o:OLEObject Type="Embed" ProgID="Package" ShapeID="_x0000_i1028" DrawAspect="Icon" ObjectID="_1682144887" r:id="rId37"/>
                </w:object>
              </w:r>
              <w:commentRangeEnd w:id="312"/>
              <w:r w:rsidR="00FC1098" w:rsidDel="00B55C23">
                <w:rPr>
                  <w:rStyle w:val="CommentReference"/>
                </w:rPr>
                <w:commentReference w:id="312"/>
              </w:r>
              <w:r w:rsidR="00B036F3" w:rsidDel="00B55C23">
                <w:rPr>
                  <w:lang w:val="vi-VN"/>
                </w:rPr>
                <w:delText xml:space="preserve"> to  </w:delText>
              </w:r>
              <w:r w:rsidR="00B036F3" w:rsidRPr="00B036F3" w:rsidDel="00B55C23">
                <w:rPr>
                  <w:b/>
                  <w:lang w:val="vi-VN"/>
                </w:rPr>
                <w:delText>workspace\spring-batch-training\src</w:delText>
              </w:r>
              <w:r w:rsidR="00E841F3" w:rsidDel="00B55C23">
                <w:rPr>
                  <w:lang w:val="vi-VN"/>
                </w:rPr>
                <w:delText xml:space="preserve"> folder and add these dependencies to your </w:delText>
              </w:r>
              <w:r w:rsidR="00E841F3" w:rsidRPr="00E841F3" w:rsidDel="00B55C23">
                <w:rPr>
                  <w:b/>
                  <w:lang w:val="vi-VN"/>
                </w:rPr>
                <w:delText>pom.xml</w:delText>
              </w:r>
              <w:r w:rsidR="00E841F3" w:rsidDel="00B55C23">
                <w:rPr>
                  <w:lang w:val="vi-VN"/>
                </w:rPr>
                <w:delText>:</w:delText>
              </w:r>
            </w:del>
          </w:p>
          <w:p w14:paraId="5B10D051" w14:textId="0FA5352C" w:rsidR="00E841F3" w:rsidRDefault="00E841F3" w:rsidP="00BC2800">
            <w:pPr>
              <w:pStyle w:val="texte"/>
              <w:ind w:left="0"/>
              <w:rPr>
                <w:lang w:val="vi-VN"/>
              </w:rPr>
            </w:pPr>
            <w:del w:id="313" w:author="Vo Huynh Anh Huy" w:date="2016-11-30T14:52:00Z">
              <w:r w:rsidDel="00B55C23">
                <w:rPr>
                  <w:noProof/>
                  <w:lang w:val="en-US" w:eastAsia="zh-CN"/>
                </w:rPr>
                <w:drawing>
                  <wp:inline distT="0" distB="0" distL="0" distR="0" wp14:anchorId="7BF4BDF3" wp14:editId="4FF580FF">
                    <wp:extent cx="3476625" cy="16383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476625" cy="1638300"/>
                            </a:xfrm>
                            <a:prstGeom prst="rect">
                              <a:avLst/>
                            </a:prstGeom>
                          </pic:spPr>
                        </pic:pic>
                      </a:graphicData>
                    </a:graphic>
                  </wp:inline>
                </w:drawing>
              </w:r>
            </w:del>
          </w:p>
          <w:p w14:paraId="33ABBD30" w14:textId="5CA147EE" w:rsidR="00B036F3" w:rsidRDefault="00AF5A89" w:rsidP="00BC2800">
            <w:pPr>
              <w:pStyle w:val="texte"/>
              <w:ind w:left="0"/>
              <w:rPr>
                <w:lang w:val="vi-VN"/>
              </w:rPr>
            </w:pPr>
            <w:r>
              <w:rPr>
                <w:lang w:val="vi-VN"/>
              </w:rPr>
              <w:t>The d</w:t>
            </w:r>
            <w:r w:rsidR="00B036F3">
              <w:rPr>
                <w:lang w:val="vi-VN"/>
              </w:rPr>
              <w:t>ata source</w:t>
            </w:r>
            <w:r>
              <w:rPr>
                <w:lang w:val="vi-VN"/>
              </w:rPr>
              <w:t xml:space="preserve"> for test</w:t>
            </w:r>
            <w:r w:rsidR="00B036F3">
              <w:rPr>
                <w:lang w:val="vi-VN"/>
              </w:rPr>
              <w:t xml:space="preserve"> is configured in </w:t>
            </w:r>
            <w:r w:rsidR="00B036F3" w:rsidRPr="00907660">
              <w:rPr>
                <w:b/>
                <w:lang w:val="vi-VN"/>
              </w:rPr>
              <w:t>BatchTestConfig</w:t>
            </w:r>
            <w:r w:rsidR="00B036F3">
              <w:rPr>
                <w:lang w:val="vi-VN"/>
              </w:rPr>
              <w:t>: it’s a memory-typed hsqldb</w:t>
            </w:r>
            <w:r w:rsidR="00DF3471">
              <w:rPr>
                <w:lang w:val="vi-VN"/>
              </w:rPr>
              <w:t xml:space="preserve"> which is gone after your application exits. Everytime a Test runs, </w:t>
            </w:r>
            <w:r w:rsidR="00DF3471" w:rsidRPr="00C166AD">
              <w:rPr>
                <w:b/>
                <w:lang w:val="vi-VN"/>
              </w:rPr>
              <w:t>schema-hsqldb.sql</w:t>
            </w:r>
            <w:r w:rsidR="00DF3471">
              <w:rPr>
                <w:lang w:val="vi-VN"/>
              </w:rPr>
              <w:t xml:space="preserve"> and </w:t>
            </w:r>
            <w:r w:rsidR="00DF3471" w:rsidRPr="00C166AD">
              <w:rPr>
                <w:b/>
                <w:lang w:val="vi-VN"/>
              </w:rPr>
              <w:t>schema-data-table.sql</w:t>
            </w:r>
            <w:r w:rsidR="00DF3471">
              <w:rPr>
                <w:lang w:val="vi-VN"/>
              </w:rPr>
              <w:t xml:space="preserve"> are executed so all needed tables are created.</w:t>
            </w:r>
          </w:p>
          <w:p w14:paraId="6A7C1490" w14:textId="663FFEAC" w:rsidR="00DF3471" w:rsidRPr="00DF3471" w:rsidRDefault="00054B9E" w:rsidP="00BC2800">
            <w:pPr>
              <w:pStyle w:val="texte"/>
              <w:ind w:left="0"/>
              <w:rPr>
                <w:lang w:val="vi-VN"/>
              </w:rPr>
            </w:pPr>
            <w:r>
              <w:rPr>
                <w:lang w:val="vi-VN"/>
              </w:rPr>
              <w:t xml:space="preserve">Write 2 simple unit tests </w:t>
            </w:r>
            <w:r w:rsidR="00DF3471">
              <w:rPr>
                <w:lang w:val="vi-VN"/>
              </w:rPr>
              <w:t>to test</w:t>
            </w:r>
            <w:r>
              <w:rPr>
                <w:lang w:val="vi-VN"/>
              </w:rPr>
              <w:t xml:space="preserve"> your chunkOrientedStep</w:t>
            </w:r>
            <w:r w:rsidR="00B036F3">
              <w:rPr>
                <w:lang w:val="vi-VN"/>
              </w:rPr>
              <w:t xml:space="preserve"> in class </w:t>
            </w:r>
            <w:r w:rsidR="00B036F3" w:rsidRPr="00B036F3">
              <w:rPr>
                <w:b/>
                <w:lang w:val="vi-VN"/>
              </w:rPr>
              <w:t>ExampleSpringBatchTest</w:t>
            </w:r>
            <w:r w:rsidR="00B036F3">
              <w:rPr>
                <w:lang w:val="vi-VN"/>
              </w:rPr>
              <w:t>.</w:t>
            </w:r>
            <w:r w:rsidR="00DF3471">
              <w:rPr>
                <w:lang w:val="vi-VN"/>
              </w:rPr>
              <w:t xml:space="preserve"> Input data files are </w:t>
            </w:r>
            <w:r w:rsidR="00DF3471" w:rsidRPr="00DF3471">
              <w:rPr>
                <w:b/>
                <w:lang w:val="vi-VN"/>
              </w:rPr>
              <w:t>sample-data.csv</w:t>
            </w:r>
            <w:r w:rsidR="00DF3471">
              <w:rPr>
                <w:lang w:val="vi-VN"/>
              </w:rPr>
              <w:t xml:space="preserve"> and </w:t>
            </w:r>
            <w:r w:rsidR="00DF3471" w:rsidRPr="00DF3471">
              <w:rPr>
                <w:b/>
                <w:lang w:val="vi-VN"/>
              </w:rPr>
              <w:t>sample-data-error.csv</w:t>
            </w:r>
            <w:r w:rsidR="00DF3471">
              <w:rPr>
                <w:lang w:val="vi-VN"/>
              </w:rPr>
              <w:t xml:space="preserve"> in folder </w:t>
            </w:r>
            <w:r w:rsidR="00DF3471" w:rsidRPr="00DF3471">
              <w:rPr>
                <w:b/>
                <w:lang w:val="vi-VN"/>
              </w:rPr>
              <w:t>src/test/resources</w:t>
            </w:r>
            <w:r w:rsidR="00DF3471">
              <w:rPr>
                <w:lang w:val="vi-VN"/>
              </w:rPr>
              <w:t>.</w:t>
            </w:r>
          </w:p>
          <w:p w14:paraId="24D6CB9C" w14:textId="6AA55AE4" w:rsidR="00381ED8" w:rsidRPr="00381ED8" w:rsidRDefault="00BC2800" w:rsidP="00BC2800">
            <w:pPr>
              <w:pStyle w:val="texte"/>
              <w:ind w:left="0"/>
              <w:rPr>
                <w:lang w:val="en-US"/>
              </w:rPr>
            </w:pPr>
            <w:r>
              <w:rPr>
                <w:lang w:val="en-US"/>
              </w:rPr>
              <w:t xml:space="preserve"> </w:t>
            </w:r>
          </w:p>
        </w:tc>
        <w:tc>
          <w:tcPr>
            <w:tcW w:w="1350" w:type="dxa"/>
            <w:shd w:val="clear" w:color="auto" w:fill="auto"/>
          </w:tcPr>
          <w:p w14:paraId="5F4DE787" w14:textId="0608D7E7" w:rsidR="00D43552" w:rsidRPr="00232FBD" w:rsidRDefault="00E24B74" w:rsidP="00232FBD">
            <w:pPr>
              <w:pStyle w:val="texte"/>
              <w:ind w:left="0"/>
              <w:jc w:val="right"/>
              <w:rPr>
                <w:lang w:val="en-US"/>
              </w:rPr>
            </w:pPr>
            <w:r>
              <w:rPr>
                <w:lang w:val="en-US"/>
              </w:rPr>
              <w:t>4</w:t>
            </w:r>
          </w:p>
        </w:tc>
      </w:tr>
      <w:tr w:rsidR="00620BFB" w:rsidRPr="00232FBD" w14:paraId="59A7D820" w14:textId="77777777" w:rsidTr="00232FBD">
        <w:tc>
          <w:tcPr>
            <w:tcW w:w="648" w:type="dxa"/>
            <w:shd w:val="clear" w:color="auto" w:fill="auto"/>
          </w:tcPr>
          <w:p w14:paraId="30D1B7CA" w14:textId="360B3409" w:rsidR="00620BFB" w:rsidRPr="00232FBD" w:rsidRDefault="00620BFB" w:rsidP="003E05A8">
            <w:pPr>
              <w:pStyle w:val="texte"/>
              <w:numPr>
                <w:ilvl w:val="0"/>
                <w:numId w:val="12"/>
              </w:numPr>
              <w:jc w:val="center"/>
              <w:rPr>
                <w:lang w:val="en-US"/>
              </w:rPr>
            </w:pPr>
          </w:p>
        </w:tc>
        <w:tc>
          <w:tcPr>
            <w:tcW w:w="810" w:type="dxa"/>
            <w:shd w:val="clear" w:color="auto" w:fill="auto"/>
          </w:tcPr>
          <w:p w14:paraId="78847FD8" w14:textId="0A6AE02F" w:rsidR="00620BFB" w:rsidRDefault="00620BFB" w:rsidP="00232FBD">
            <w:pPr>
              <w:pStyle w:val="texte"/>
              <w:ind w:left="0"/>
              <w:rPr>
                <w:lang w:val="en-US"/>
              </w:rPr>
            </w:pPr>
            <w:r>
              <w:rPr>
                <w:lang w:val="en-US"/>
              </w:rPr>
              <w:t>C</w:t>
            </w:r>
          </w:p>
        </w:tc>
        <w:tc>
          <w:tcPr>
            <w:tcW w:w="3600" w:type="dxa"/>
            <w:shd w:val="clear" w:color="auto" w:fill="auto"/>
          </w:tcPr>
          <w:p w14:paraId="0E297BE8" w14:textId="195991CC" w:rsidR="00620BFB" w:rsidRDefault="00620BFB" w:rsidP="00232FBD">
            <w:pPr>
              <w:pStyle w:val="texte"/>
              <w:ind w:left="0"/>
              <w:rPr>
                <w:lang w:val="en-US"/>
              </w:rPr>
            </w:pPr>
            <w:r>
              <w:rPr>
                <w:lang w:val="en-US"/>
              </w:rPr>
              <w:t>Checkpoint</w:t>
            </w:r>
          </w:p>
        </w:tc>
        <w:tc>
          <w:tcPr>
            <w:tcW w:w="8100" w:type="dxa"/>
            <w:shd w:val="clear" w:color="auto" w:fill="auto"/>
          </w:tcPr>
          <w:p w14:paraId="0000E6E0" w14:textId="603BF62F" w:rsidR="00FA2F7D" w:rsidRPr="001C3D0A" w:rsidRDefault="0047218F" w:rsidP="00FA2F7D">
            <w:pPr>
              <w:pStyle w:val="texte"/>
              <w:numPr>
                <w:ilvl w:val="0"/>
                <w:numId w:val="38"/>
              </w:numPr>
              <w:rPr>
                <w:lang w:val="en-US"/>
              </w:rPr>
            </w:pPr>
            <w:r w:rsidRPr="001C3D0A">
              <w:rPr>
                <w:lang w:val="en-US"/>
              </w:rPr>
              <w:t>Coach check exercises</w:t>
            </w:r>
            <w:r w:rsidR="00C10F48" w:rsidRPr="001C3D0A">
              <w:rPr>
                <w:lang w:val="en-US"/>
              </w:rPr>
              <w:t xml:space="preserve"> 6-8</w:t>
            </w:r>
          </w:p>
          <w:p w14:paraId="6DFB62D7" w14:textId="77777777" w:rsidR="00620BFB" w:rsidRPr="001C3D0A" w:rsidRDefault="0047218F" w:rsidP="00FA2F7D">
            <w:pPr>
              <w:pStyle w:val="texte"/>
              <w:numPr>
                <w:ilvl w:val="0"/>
                <w:numId w:val="38"/>
              </w:numPr>
              <w:rPr>
                <w:lang w:val="en-US"/>
              </w:rPr>
            </w:pPr>
            <w:r w:rsidRPr="001C3D0A">
              <w:rPr>
                <w:lang w:val="en-US"/>
              </w:rPr>
              <w:t>Q&amp;A meeting to verify understanding of trainee.</w:t>
            </w:r>
          </w:p>
          <w:p w14:paraId="68831F43" w14:textId="1CCAB00E" w:rsidR="001C3D0A" w:rsidRPr="0010532A" w:rsidRDefault="001C3D0A" w:rsidP="001C3D0A">
            <w:pPr>
              <w:pStyle w:val="texte"/>
              <w:ind w:left="0"/>
              <w:rPr>
                <w:highlight w:val="yellow"/>
                <w:lang w:val="en-US"/>
              </w:rPr>
            </w:pPr>
          </w:p>
        </w:tc>
        <w:tc>
          <w:tcPr>
            <w:tcW w:w="1350" w:type="dxa"/>
            <w:shd w:val="clear" w:color="auto" w:fill="auto"/>
          </w:tcPr>
          <w:p w14:paraId="09533F16" w14:textId="41D766BC" w:rsidR="00620BFB" w:rsidRDefault="0022466F" w:rsidP="00232FBD">
            <w:pPr>
              <w:pStyle w:val="texte"/>
              <w:ind w:left="0"/>
              <w:jc w:val="right"/>
              <w:rPr>
                <w:lang w:val="en-US"/>
              </w:rPr>
            </w:pPr>
            <w:r>
              <w:rPr>
                <w:lang w:val="en-US"/>
              </w:rPr>
              <w:t>1</w:t>
            </w:r>
          </w:p>
        </w:tc>
      </w:tr>
      <w:tr w:rsidR="0010532A" w:rsidRPr="00FD4F51" w14:paraId="4B379E1E" w14:textId="77777777" w:rsidTr="00232FBD">
        <w:tc>
          <w:tcPr>
            <w:tcW w:w="648" w:type="dxa"/>
            <w:shd w:val="clear" w:color="auto" w:fill="auto"/>
          </w:tcPr>
          <w:p w14:paraId="3C64A596" w14:textId="2F149103" w:rsidR="0010532A" w:rsidRPr="00232FBD" w:rsidRDefault="0010532A" w:rsidP="003E05A8">
            <w:pPr>
              <w:pStyle w:val="texte"/>
              <w:numPr>
                <w:ilvl w:val="0"/>
                <w:numId w:val="12"/>
              </w:numPr>
              <w:jc w:val="center"/>
              <w:rPr>
                <w:lang w:val="en-US"/>
              </w:rPr>
            </w:pPr>
          </w:p>
        </w:tc>
        <w:tc>
          <w:tcPr>
            <w:tcW w:w="810" w:type="dxa"/>
            <w:shd w:val="clear" w:color="auto" w:fill="auto"/>
          </w:tcPr>
          <w:p w14:paraId="7C313C09" w14:textId="171B391E" w:rsidR="0010532A" w:rsidRDefault="00620BFB" w:rsidP="00232FBD">
            <w:pPr>
              <w:pStyle w:val="texte"/>
              <w:ind w:left="0"/>
              <w:rPr>
                <w:lang w:val="en-US"/>
              </w:rPr>
            </w:pPr>
            <w:r>
              <w:rPr>
                <w:lang w:val="en-US"/>
              </w:rPr>
              <w:t>R + E</w:t>
            </w:r>
          </w:p>
        </w:tc>
        <w:tc>
          <w:tcPr>
            <w:tcW w:w="3600" w:type="dxa"/>
            <w:shd w:val="clear" w:color="auto" w:fill="auto"/>
          </w:tcPr>
          <w:p w14:paraId="07D92F97" w14:textId="6D73AA1E" w:rsidR="0010532A" w:rsidRDefault="001E327F" w:rsidP="00232FBD">
            <w:pPr>
              <w:pStyle w:val="texte"/>
              <w:ind w:left="0"/>
              <w:rPr>
                <w:lang w:val="en-US"/>
              </w:rPr>
            </w:pPr>
            <w:r>
              <w:rPr>
                <w:lang w:val="en-US"/>
              </w:rPr>
              <w:t>Advanced stuff</w:t>
            </w:r>
          </w:p>
        </w:tc>
        <w:tc>
          <w:tcPr>
            <w:tcW w:w="8100" w:type="dxa"/>
            <w:shd w:val="clear" w:color="auto" w:fill="auto"/>
          </w:tcPr>
          <w:p w14:paraId="474D50F0" w14:textId="116E4AE9" w:rsidR="00E102A4" w:rsidRPr="00912E45" w:rsidRDefault="00E102A4" w:rsidP="00E102A4">
            <w:pPr>
              <w:pStyle w:val="texte"/>
              <w:ind w:left="0"/>
              <w:rPr>
                <w:lang w:val="en-US"/>
              </w:rPr>
            </w:pPr>
            <w:r>
              <w:rPr>
                <w:lang w:val="en-US"/>
              </w:rPr>
              <w:t xml:space="preserve">Read </w:t>
            </w:r>
            <w:r w:rsidRPr="00FD4F51">
              <w:rPr>
                <w:b/>
                <w:lang w:val="en-US"/>
              </w:rPr>
              <w:t>Scaling and Parallel Processing</w:t>
            </w:r>
            <w:r>
              <w:rPr>
                <w:lang w:val="en-US"/>
              </w:rPr>
              <w:t xml:space="preserve"> chapter in the following link: </w:t>
            </w:r>
          </w:p>
          <w:p w14:paraId="75A063A9" w14:textId="0E9BFE0F" w:rsidR="00E102A4" w:rsidRDefault="00517D50" w:rsidP="00E102A4">
            <w:pPr>
              <w:pStyle w:val="texte"/>
              <w:ind w:left="0"/>
              <w:rPr>
                <w:ins w:id="314" w:author="Do Phuong Hoang" w:date="2016-11-30T13:31:00Z"/>
                <w:lang w:val="en-US"/>
              </w:rPr>
            </w:pPr>
            <w:r>
              <w:fldChar w:fldCharType="begin"/>
            </w:r>
            <w:r w:rsidRPr="00C70EA1">
              <w:rPr>
                <w:lang w:val="en-US"/>
                <w:rPrChange w:id="315" w:author="Vo Huynh Anh Huy" w:date="2016-11-30T13:58:00Z">
                  <w:rPr/>
                </w:rPrChange>
              </w:rPr>
              <w:instrText xml:space="preserve"> HYPERLINK "http://docs.spring.io/spring-batch/trunk/reference/html/scalability.html" </w:instrText>
            </w:r>
            <w:r>
              <w:fldChar w:fldCharType="separate"/>
            </w:r>
            <w:r w:rsidR="00E102A4" w:rsidRPr="0044186A">
              <w:rPr>
                <w:rStyle w:val="Hyperlink"/>
                <w:lang w:val="en-US"/>
              </w:rPr>
              <w:t>http://docs.spring.io/spring-batch/trunk/reference/html/scalability.html</w:t>
            </w:r>
            <w:r>
              <w:rPr>
                <w:rStyle w:val="Hyperlink"/>
                <w:lang w:val="en-US"/>
              </w:rPr>
              <w:fldChar w:fldCharType="end"/>
            </w:r>
            <w:r w:rsidR="009100FB">
              <w:rPr>
                <w:lang w:val="en-US"/>
              </w:rPr>
              <w:t xml:space="preserve"> </w:t>
            </w:r>
          </w:p>
          <w:p w14:paraId="69636709" w14:textId="77777777" w:rsidR="00AD65E3" w:rsidRDefault="00AD65E3" w:rsidP="00E102A4">
            <w:pPr>
              <w:pStyle w:val="texte"/>
              <w:ind w:left="0"/>
              <w:rPr>
                <w:lang w:val="en-US"/>
              </w:rPr>
            </w:pPr>
          </w:p>
          <w:p w14:paraId="3EB191FA" w14:textId="3D3A0514" w:rsidR="009100FB" w:rsidRDefault="009100FB" w:rsidP="00E102A4">
            <w:pPr>
              <w:pStyle w:val="texte"/>
              <w:ind w:left="0"/>
              <w:rPr>
                <w:lang w:val="en-US"/>
              </w:rPr>
            </w:pPr>
            <w:r>
              <w:rPr>
                <w:lang w:val="en-US"/>
              </w:rPr>
              <w:t xml:space="preserve">Read </w:t>
            </w:r>
            <w:r w:rsidRPr="009100FB">
              <w:rPr>
                <w:b/>
                <w:lang w:val="en-US"/>
              </w:rPr>
              <w:t>Repeat</w:t>
            </w:r>
            <w:r>
              <w:rPr>
                <w:lang w:val="en-US"/>
              </w:rPr>
              <w:t xml:space="preserve"> and </w:t>
            </w:r>
            <w:r w:rsidRPr="009100FB">
              <w:rPr>
                <w:b/>
                <w:lang w:val="en-US"/>
              </w:rPr>
              <w:t>Retry</w:t>
            </w:r>
            <w:r>
              <w:rPr>
                <w:lang w:val="en-US"/>
              </w:rPr>
              <w:t xml:space="preserve"> chapters in the following links:</w:t>
            </w:r>
          </w:p>
          <w:p w14:paraId="75E1A143" w14:textId="2EFA4713" w:rsidR="009100FB" w:rsidRDefault="00517D50" w:rsidP="00E102A4">
            <w:pPr>
              <w:pStyle w:val="texte"/>
              <w:ind w:left="0"/>
              <w:rPr>
                <w:lang w:val="en-US"/>
              </w:rPr>
            </w:pPr>
            <w:r>
              <w:fldChar w:fldCharType="begin"/>
            </w:r>
            <w:r w:rsidRPr="00C70EA1">
              <w:rPr>
                <w:lang w:val="en-US"/>
                <w:rPrChange w:id="316" w:author="Vo Huynh Anh Huy" w:date="2016-11-30T13:58:00Z">
                  <w:rPr/>
                </w:rPrChange>
              </w:rPr>
              <w:instrText xml:space="preserve"> HYPERLINK "http://docs.spring.io/spring-batch/trunk/reference/html/repeat.html" </w:instrText>
            </w:r>
            <w:r>
              <w:fldChar w:fldCharType="separate"/>
            </w:r>
            <w:r w:rsidR="009100FB" w:rsidRPr="0044186A">
              <w:rPr>
                <w:rStyle w:val="Hyperlink"/>
                <w:lang w:val="en-US"/>
              </w:rPr>
              <w:t>http://docs.spring.io/spring-batch/trunk/reference/html/repeat.html</w:t>
            </w:r>
            <w:r>
              <w:rPr>
                <w:rStyle w:val="Hyperlink"/>
                <w:lang w:val="en-US"/>
              </w:rPr>
              <w:fldChar w:fldCharType="end"/>
            </w:r>
            <w:r w:rsidR="009100FB">
              <w:rPr>
                <w:lang w:val="en-US"/>
              </w:rPr>
              <w:t xml:space="preserve"> </w:t>
            </w:r>
          </w:p>
          <w:p w14:paraId="52857C9E" w14:textId="43C5996F" w:rsidR="009100FB" w:rsidRDefault="00517D50" w:rsidP="00E102A4">
            <w:pPr>
              <w:pStyle w:val="texte"/>
              <w:ind w:left="0"/>
              <w:rPr>
                <w:ins w:id="317" w:author="Do Phuong Hoang" w:date="2016-11-30T13:31:00Z"/>
                <w:lang w:val="en-US"/>
              </w:rPr>
            </w:pPr>
            <w:r>
              <w:fldChar w:fldCharType="begin"/>
            </w:r>
            <w:r w:rsidRPr="00C70EA1">
              <w:rPr>
                <w:lang w:val="en-US"/>
                <w:rPrChange w:id="318" w:author="Vo Huynh Anh Huy" w:date="2016-11-30T13:58:00Z">
                  <w:rPr/>
                </w:rPrChange>
              </w:rPr>
              <w:instrText xml:space="preserve"> HYPERLINK "http://docs.spring.io/spring-batch/trunk/reference/html/retry.html" </w:instrText>
            </w:r>
            <w:r>
              <w:fldChar w:fldCharType="separate"/>
            </w:r>
            <w:r w:rsidR="009100FB" w:rsidRPr="0044186A">
              <w:rPr>
                <w:rStyle w:val="Hyperlink"/>
                <w:lang w:val="en-US"/>
              </w:rPr>
              <w:t>http://docs.spring.io/spring-batch/trunk/reference/html/retry.html</w:t>
            </w:r>
            <w:r>
              <w:rPr>
                <w:rStyle w:val="Hyperlink"/>
                <w:lang w:val="en-US"/>
              </w:rPr>
              <w:fldChar w:fldCharType="end"/>
            </w:r>
            <w:r w:rsidR="009100FB">
              <w:rPr>
                <w:lang w:val="en-US"/>
              </w:rPr>
              <w:t xml:space="preserve"> </w:t>
            </w:r>
          </w:p>
          <w:p w14:paraId="1D46836B" w14:textId="77777777" w:rsidR="00AD65E3" w:rsidRDefault="00AD65E3" w:rsidP="00E102A4">
            <w:pPr>
              <w:pStyle w:val="texte"/>
              <w:ind w:left="0"/>
              <w:rPr>
                <w:lang w:val="en-US"/>
              </w:rPr>
            </w:pPr>
          </w:p>
          <w:p w14:paraId="7C8AA494" w14:textId="251C535E" w:rsidR="00E102A4" w:rsidRDefault="00E102A4" w:rsidP="00E102A4">
            <w:pPr>
              <w:pStyle w:val="texte"/>
              <w:ind w:left="0"/>
              <w:rPr>
                <w:lang w:val="en-US"/>
              </w:rPr>
            </w:pPr>
            <w:r>
              <w:rPr>
                <w:lang w:val="en-US"/>
              </w:rPr>
              <w:t>After reading, trainee should be able to know:</w:t>
            </w:r>
          </w:p>
          <w:p w14:paraId="30AFCC2B" w14:textId="0A46D963" w:rsidR="00E102A4" w:rsidRPr="00FD4F51" w:rsidRDefault="00E102A4" w:rsidP="00FD4F51">
            <w:pPr>
              <w:pStyle w:val="texte"/>
              <w:numPr>
                <w:ilvl w:val="0"/>
                <w:numId w:val="17"/>
              </w:numPr>
              <w:rPr>
                <w:lang w:val="en-US"/>
              </w:rPr>
            </w:pPr>
            <w:r>
              <w:rPr>
                <w:lang w:val="en-US"/>
              </w:rPr>
              <w:t xml:space="preserve">How to use </w:t>
            </w:r>
            <w:r w:rsidRPr="000B349A">
              <w:rPr>
                <w:lang w:val="en-US"/>
              </w:rPr>
              <w:t>Multi-threaded Step</w:t>
            </w:r>
            <w:r>
              <w:rPr>
                <w:lang w:val="en-US"/>
              </w:rPr>
              <w:t>?</w:t>
            </w:r>
            <w:r w:rsidR="00FD4F51">
              <w:rPr>
                <w:lang w:val="en-US"/>
              </w:rPr>
              <w:t xml:space="preserve"> </w:t>
            </w:r>
            <w:r w:rsidRPr="00FD4F51">
              <w:rPr>
                <w:lang w:val="en-US"/>
              </w:rPr>
              <w:t>How to use Parallel Steps?</w:t>
            </w:r>
          </w:p>
          <w:p w14:paraId="633859D2" w14:textId="77777777" w:rsidR="00E102A4" w:rsidRDefault="00E102A4" w:rsidP="00E102A4">
            <w:pPr>
              <w:pStyle w:val="texte"/>
              <w:numPr>
                <w:ilvl w:val="0"/>
                <w:numId w:val="17"/>
              </w:numPr>
              <w:rPr>
                <w:lang w:val="en-US"/>
              </w:rPr>
            </w:pPr>
            <w:r>
              <w:rPr>
                <w:lang w:val="en-US"/>
              </w:rPr>
              <w:t>What is difference between Parallel and Multi-threaded step? When to use Parallel and when to use Multi-threaded step?</w:t>
            </w:r>
          </w:p>
          <w:p w14:paraId="5B0E62C9" w14:textId="5E1FAB5A" w:rsidR="00FD4F51" w:rsidRDefault="00FD4F51" w:rsidP="00E102A4">
            <w:pPr>
              <w:pStyle w:val="texte"/>
              <w:numPr>
                <w:ilvl w:val="0"/>
                <w:numId w:val="17"/>
              </w:numPr>
              <w:rPr>
                <w:lang w:val="en-US"/>
              </w:rPr>
            </w:pPr>
            <w:r>
              <w:rPr>
                <w:lang w:val="en-US"/>
              </w:rPr>
              <w:t>What is partitioning? How to do it?</w:t>
            </w:r>
          </w:p>
          <w:p w14:paraId="501DB6A9" w14:textId="7D9D62BF" w:rsidR="009100FB" w:rsidRDefault="00877CE9" w:rsidP="00E102A4">
            <w:pPr>
              <w:pStyle w:val="texte"/>
              <w:numPr>
                <w:ilvl w:val="0"/>
                <w:numId w:val="17"/>
              </w:numPr>
              <w:rPr>
                <w:lang w:val="en-US"/>
              </w:rPr>
            </w:pPr>
            <w:r>
              <w:rPr>
                <w:lang w:val="en-US"/>
              </w:rPr>
              <w:t>What are important points we need to take care before doing parallel, multithread or partitioning processing?</w:t>
            </w:r>
          </w:p>
          <w:p w14:paraId="4E3AD8A2" w14:textId="77777777" w:rsidR="00FC1382" w:rsidRPr="00B036F3" w:rsidRDefault="00FC1382" w:rsidP="00FC1382">
            <w:pPr>
              <w:pStyle w:val="texte"/>
              <w:ind w:left="0"/>
              <w:rPr>
                <w:ins w:id="319" w:author="Vo Huynh Anh Huy" w:date="2016-12-05T09:53:00Z"/>
                <w:b/>
                <w:sz w:val="24"/>
                <w:u w:val="single"/>
                <w:lang w:val="vi-VN"/>
              </w:rPr>
            </w:pPr>
            <w:ins w:id="320" w:author="Vo Huynh Anh Huy" w:date="2016-12-05T09:53:00Z">
              <w:r w:rsidRPr="006F2CAD">
                <w:rPr>
                  <w:b/>
                  <w:sz w:val="24"/>
                  <w:u w:val="single"/>
                  <w:lang w:val="en-US"/>
                </w:rPr>
                <w:t>Exercise</w:t>
              </w:r>
              <w:r>
                <w:rPr>
                  <w:b/>
                  <w:sz w:val="24"/>
                  <w:u w:val="single"/>
                  <w:lang w:val="en-US"/>
                </w:rPr>
                <w:t xml:space="preserve"> 9</w:t>
              </w:r>
              <w:r w:rsidRPr="006F2CAD">
                <w:rPr>
                  <w:b/>
                  <w:sz w:val="24"/>
                  <w:u w:val="single"/>
                  <w:lang w:val="en-US"/>
                </w:rPr>
                <w:t xml:space="preserve">: </w:t>
              </w:r>
            </w:ins>
          </w:p>
          <w:p w14:paraId="5BA22B71" w14:textId="77777777" w:rsidR="00FC1382" w:rsidRDefault="00FC1382" w:rsidP="00FC1382">
            <w:pPr>
              <w:pStyle w:val="texte"/>
              <w:numPr>
                <w:ilvl w:val="0"/>
                <w:numId w:val="34"/>
              </w:numPr>
              <w:rPr>
                <w:ins w:id="321" w:author="Vo Huynh Anh Huy" w:date="2016-12-05T09:53:00Z"/>
                <w:lang w:val="en-US"/>
              </w:rPr>
            </w:pPr>
            <w:ins w:id="322" w:author="Vo Huynh Anh Huy" w:date="2016-12-05T09:53:00Z">
              <w:r>
                <w:rPr>
                  <w:lang w:val="en-US"/>
                </w:rPr>
                <w:t xml:space="preserve">Back to the job created at step 7 – exercise 5a above, now when an engineer with </w:t>
              </w:r>
              <w:proofErr w:type="spellStart"/>
              <w:r>
                <w:rPr>
                  <w:lang w:val="en-US"/>
                </w:rPr>
                <w:t>EngineerId</w:t>
              </w:r>
              <w:proofErr w:type="spellEnd"/>
              <w:r>
                <w:rPr>
                  <w:lang w:val="en-US"/>
                </w:rPr>
                <w:t xml:space="preserve"> &lt;=0 you throws a checked exception </w:t>
              </w:r>
              <w:proofErr w:type="spellStart"/>
              <w:r>
                <w:rPr>
                  <w:lang w:val="en-US"/>
                </w:rPr>
                <w:t>InvalidEngineerId</w:t>
              </w:r>
              <w:proofErr w:type="spellEnd"/>
              <w:r>
                <w:rPr>
                  <w:lang w:val="en-US"/>
                </w:rPr>
                <w:t xml:space="preserve"> to skip processing this Item. Then, you configure the job to skip rollback on this exception. You can refer </w:t>
              </w:r>
              <w:proofErr w:type="spellStart"/>
              <w:r>
                <w:rPr>
                  <w:lang w:val="en-US"/>
                </w:rPr>
                <w:t>the</w:t>
              </w:r>
              <w:proofErr w:type="spellEnd"/>
              <w:r>
                <w:rPr>
                  <w:lang w:val="en-US"/>
                </w:rPr>
                <w:t xml:space="preserve"> to link  </w:t>
              </w:r>
              <w:r>
                <w:rPr>
                  <w:lang w:val="en-US"/>
                </w:rPr>
                <w:fldChar w:fldCharType="begin"/>
              </w:r>
              <w:r>
                <w:rPr>
                  <w:lang w:val="en-US"/>
                </w:rPr>
                <w:instrText xml:space="preserve"> HYPERLINK "</w:instrText>
              </w:r>
              <w:r w:rsidRPr="00A5640C">
                <w:rPr>
                  <w:lang w:val="en-US"/>
                </w:rPr>
                <w:instrText>http://docs.spring.io/spring-batch/reference/htmlsingle/#controllingRollback</w:instrText>
              </w:r>
              <w:r>
                <w:rPr>
                  <w:lang w:val="en-US"/>
                </w:rPr>
                <w:instrText xml:space="preserve">" </w:instrText>
              </w:r>
              <w:r>
                <w:rPr>
                  <w:lang w:val="en-US"/>
                </w:rPr>
                <w:fldChar w:fldCharType="separate"/>
              </w:r>
              <w:r w:rsidRPr="00335116">
                <w:rPr>
                  <w:rStyle w:val="Hyperlink"/>
                  <w:lang w:val="en-US"/>
                </w:rPr>
                <w:t>http://docs.spring.io/spring-batch/reference/htmlsingle/#controllingRollback</w:t>
              </w:r>
              <w:r>
                <w:rPr>
                  <w:lang w:val="en-US"/>
                </w:rPr>
                <w:fldChar w:fldCharType="end"/>
              </w:r>
            </w:ins>
          </w:p>
          <w:p w14:paraId="776965DD" w14:textId="77777777" w:rsidR="00FC1382" w:rsidRDefault="00FC1382" w:rsidP="00FC1382">
            <w:pPr>
              <w:pStyle w:val="texte"/>
              <w:numPr>
                <w:ilvl w:val="0"/>
                <w:numId w:val="37"/>
              </w:numPr>
              <w:rPr>
                <w:ins w:id="323" w:author="Vo Huynh Anh Huy" w:date="2016-12-05T09:53:00Z"/>
                <w:lang w:val="en-US"/>
              </w:rPr>
            </w:pPr>
            <w:ins w:id="324" w:author="Vo Huynh Anh Huy" w:date="2016-12-05T09:53:00Z">
              <w:r>
                <w:rPr>
                  <w:lang w:val="en-US"/>
                </w:rPr>
                <w:t>Try with the skip policy: only skip for first 5 items. If the 6</w:t>
              </w:r>
              <w:r w:rsidRPr="0047756B">
                <w:rPr>
                  <w:vertAlign w:val="superscript"/>
                  <w:lang w:val="en-US"/>
                </w:rPr>
                <w:t>th</w:t>
              </w:r>
              <w:r>
                <w:rPr>
                  <w:lang w:val="en-US"/>
                </w:rPr>
                <w:t xml:space="preserve"> engineer with </w:t>
              </w:r>
              <w:proofErr w:type="spellStart"/>
              <w:r>
                <w:rPr>
                  <w:lang w:val="en-US"/>
                </w:rPr>
                <w:t>EngineerId</w:t>
              </w:r>
              <w:proofErr w:type="spellEnd"/>
              <w:r>
                <w:rPr>
                  <w:lang w:val="en-US"/>
                </w:rPr>
                <w:t xml:space="preserve"> &lt;= 0 found then we don’t skip it. (try Google with keyword “</w:t>
              </w:r>
              <w:proofErr w:type="spellStart"/>
              <w:r w:rsidRPr="000D620D">
                <w:rPr>
                  <w:lang w:val="en-US"/>
                </w:rPr>
                <w:t>faulttolerantstepbuilder</w:t>
              </w:r>
              <w:proofErr w:type="spellEnd"/>
              <w:r w:rsidRPr="000D620D">
                <w:rPr>
                  <w:lang w:val="en-US"/>
                </w:rPr>
                <w:t xml:space="preserve"> example</w:t>
              </w:r>
              <w:r>
                <w:rPr>
                  <w:lang w:val="en-US"/>
                </w:rPr>
                <w:t>”)</w:t>
              </w:r>
            </w:ins>
          </w:p>
          <w:p w14:paraId="24926B11" w14:textId="6EAA7EFB" w:rsidR="00FC1382" w:rsidRPr="00FC1382" w:rsidRDefault="00FC1382">
            <w:pPr>
              <w:pStyle w:val="texte"/>
              <w:numPr>
                <w:ilvl w:val="0"/>
                <w:numId w:val="37"/>
              </w:numPr>
              <w:rPr>
                <w:ins w:id="325" w:author="Vo Huynh Anh Huy" w:date="2016-12-05T09:53:00Z"/>
                <w:lang w:val="en-US"/>
                <w:rPrChange w:id="326" w:author="Vo Huynh Anh Huy" w:date="2016-12-05T09:53:00Z">
                  <w:rPr>
                    <w:ins w:id="327" w:author="Vo Huynh Anh Huy" w:date="2016-12-05T09:53:00Z"/>
                    <w:b/>
                    <w:sz w:val="24"/>
                    <w:u w:val="single"/>
                    <w:lang w:val="en-US"/>
                  </w:rPr>
                </w:rPrChange>
              </w:rPr>
              <w:pPrChange w:id="328" w:author="Vo Huynh Anh Huy" w:date="2016-12-05T09:53:00Z">
                <w:pPr>
                  <w:pStyle w:val="texte"/>
                  <w:ind w:left="0"/>
                </w:pPr>
              </w:pPrChange>
            </w:pPr>
            <w:ins w:id="329" w:author="Vo Huynh Anh Huy" w:date="2016-12-05T09:53:00Z">
              <w:r>
                <w:rPr>
                  <w:lang w:val="en-US"/>
                </w:rPr>
                <w:t xml:space="preserve">Does skip policy affect the rollback of the items in the jobs? What is it used for? </w:t>
              </w:r>
            </w:ins>
          </w:p>
          <w:p w14:paraId="535E4559" w14:textId="0461AD10" w:rsidR="003141A9" w:rsidRPr="00B036F3" w:rsidRDefault="003141A9" w:rsidP="003141A9">
            <w:pPr>
              <w:pStyle w:val="texte"/>
              <w:ind w:left="0"/>
              <w:rPr>
                <w:b/>
                <w:sz w:val="24"/>
                <w:u w:val="single"/>
                <w:lang w:val="vi-VN"/>
              </w:rPr>
            </w:pPr>
            <w:r w:rsidRPr="006F2CAD">
              <w:rPr>
                <w:b/>
                <w:sz w:val="24"/>
                <w:u w:val="single"/>
                <w:lang w:val="en-US"/>
              </w:rPr>
              <w:t>Exercise</w:t>
            </w:r>
            <w:r>
              <w:rPr>
                <w:b/>
                <w:sz w:val="24"/>
                <w:u w:val="single"/>
                <w:lang w:val="en-US"/>
              </w:rPr>
              <w:t xml:space="preserve"> </w:t>
            </w:r>
            <w:del w:id="330" w:author="Vo Huynh Anh Huy" w:date="2016-12-05T09:53:00Z">
              <w:r w:rsidDel="00FC1382">
                <w:rPr>
                  <w:b/>
                  <w:sz w:val="24"/>
                  <w:u w:val="single"/>
                  <w:lang w:val="en-US"/>
                </w:rPr>
                <w:delText>9</w:delText>
              </w:r>
            </w:del>
            <w:ins w:id="331" w:author="Vo Huynh Anh Huy" w:date="2016-12-05T09:53:00Z">
              <w:r w:rsidR="00FC1382">
                <w:rPr>
                  <w:b/>
                  <w:sz w:val="24"/>
                  <w:u w:val="single"/>
                  <w:lang w:val="en-US"/>
                </w:rPr>
                <w:t>10</w:t>
              </w:r>
            </w:ins>
            <w:r w:rsidRPr="006F2CAD">
              <w:rPr>
                <w:b/>
                <w:sz w:val="24"/>
                <w:u w:val="single"/>
                <w:lang w:val="en-US"/>
              </w:rPr>
              <w:t xml:space="preserve">: </w:t>
            </w:r>
          </w:p>
          <w:p w14:paraId="25D43FF8" w14:textId="2F62AFEB" w:rsidR="0010532A" w:rsidRDefault="00877CE9" w:rsidP="0010532A">
            <w:pPr>
              <w:pStyle w:val="texte"/>
              <w:ind w:left="0"/>
              <w:rPr>
                <w:lang w:val="en-US"/>
              </w:rPr>
            </w:pPr>
            <w:r>
              <w:rPr>
                <w:lang w:val="en-US"/>
              </w:rPr>
              <w:t xml:space="preserve">Using </w:t>
            </w:r>
            <w:ins w:id="332" w:author="Vo Huynh Anh Huy" w:date="2016-11-30T14:58:00Z">
              <w:r w:rsidR="008A23AD">
                <w:rPr>
                  <w:lang w:val="en-US"/>
                </w:rPr>
                <w:fldChar w:fldCharType="begin"/>
              </w:r>
            </w:ins>
            <w:ins w:id="333" w:author="Vo Huynh Anh Huy" w:date="2016-11-30T15:31:00Z">
              <w:r w:rsidR="00522DAE">
                <w:rPr>
                  <w:lang w:val="en-US"/>
                </w:rPr>
                <w:instrText>HYPERLINK "https://svn.elca.ch/subversion/elcavn-newcomers/trunk/java/spring-batch/etc/sample-data-big-8mil.7z"</w:instrText>
              </w:r>
            </w:ins>
            <w:ins w:id="334" w:author="Vo Huynh Anh Huy" w:date="2016-11-30T14:58:00Z">
              <w:r w:rsidR="008A23AD">
                <w:rPr>
                  <w:lang w:val="en-US"/>
                </w:rPr>
                <w:fldChar w:fldCharType="separate"/>
              </w:r>
              <w:r w:rsidRPr="008A23AD">
                <w:rPr>
                  <w:rStyle w:val="Hyperlink"/>
                  <w:lang w:val="en-US"/>
                </w:rPr>
                <w:t>this data</w:t>
              </w:r>
              <w:r w:rsidR="008A23AD">
                <w:rPr>
                  <w:lang w:val="en-US"/>
                </w:rPr>
                <w:fldChar w:fldCharType="end"/>
              </w:r>
            </w:ins>
            <w:del w:id="335" w:author="Vo Huynh Anh Huy" w:date="2016-11-30T14:58:00Z">
              <w:r w:rsidDel="008A23AD">
                <w:rPr>
                  <w:lang w:val="en-US"/>
                </w:rPr>
                <w:delText xml:space="preserve"> </w:delText>
              </w:r>
              <w:commentRangeStart w:id="336"/>
              <w:r w:rsidDel="008A23AD">
                <w:rPr>
                  <w:lang w:val="en-US"/>
                </w:rPr>
                <w:object w:dxaOrig="1531" w:dyaOrig="993" w14:anchorId="549FA4EE">
                  <v:shape id="_x0000_i1029" type="#_x0000_t75" style="width:75.95pt;height:49.75pt" o:ole="">
                    <v:imagedata r:id="rId39" o:title=""/>
                  </v:shape>
                  <o:OLEObject Type="Embed" ProgID="Package" ShapeID="_x0000_i1029" DrawAspect="Icon" ObjectID="_1682144888" r:id="rId40"/>
                </w:object>
              </w:r>
              <w:commentRangeEnd w:id="336"/>
              <w:r w:rsidR="00AD65E3" w:rsidDel="008A23AD">
                <w:rPr>
                  <w:rStyle w:val="CommentReference"/>
                </w:rPr>
                <w:commentReference w:id="336"/>
              </w:r>
              <w:r w:rsidDel="008A23AD">
                <w:rPr>
                  <w:lang w:val="en-US"/>
                </w:rPr>
                <w:delText xml:space="preserve"> </w:delText>
              </w:r>
            </w:del>
            <w:ins w:id="337" w:author="Vo Huynh Anh Huy" w:date="2016-11-30T14:58:00Z">
              <w:r w:rsidR="008A23AD">
                <w:rPr>
                  <w:lang w:val="en-US"/>
                </w:rPr>
                <w:t xml:space="preserve"> </w:t>
              </w:r>
            </w:ins>
            <w:r>
              <w:rPr>
                <w:lang w:val="en-US"/>
              </w:rPr>
              <w:t xml:space="preserve">as your input. It contains a csv file with 8 </w:t>
            </w:r>
            <w:proofErr w:type="spellStart"/>
            <w:r>
              <w:rPr>
                <w:lang w:val="en-US"/>
              </w:rPr>
              <w:t>milions</w:t>
            </w:r>
            <w:proofErr w:type="spellEnd"/>
            <w:r>
              <w:rPr>
                <w:lang w:val="en-US"/>
              </w:rPr>
              <w:t xml:space="preserve"> lines.</w:t>
            </w:r>
          </w:p>
          <w:p w14:paraId="5CCAF4BA" w14:textId="77777777" w:rsidR="003B0395" w:rsidRDefault="00877CE9" w:rsidP="00877CE9">
            <w:pPr>
              <w:pStyle w:val="texte"/>
              <w:ind w:left="0"/>
              <w:rPr>
                <w:lang w:val="en-US"/>
              </w:rPr>
            </w:pPr>
            <w:r>
              <w:rPr>
                <w:lang w:val="en-US"/>
              </w:rPr>
              <w:t>Keep the business of exercise 7. Adapt your batch job so it able to complete processing this big file in under 3 minutes. Implement your solution with 2 of 3 strategies below:</w:t>
            </w:r>
          </w:p>
          <w:p w14:paraId="104602C6" w14:textId="77777777" w:rsidR="00877CE9" w:rsidRDefault="00877CE9" w:rsidP="00877CE9">
            <w:pPr>
              <w:pStyle w:val="texte"/>
              <w:numPr>
                <w:ilvl w:val="0"/>
                <w:numId w:val="39"/>
              </w:numPr>
              <w:rPr>
                <w:lang w:val="en-US"/>
              </w:rPr>
            </w:pPr>
            <w:r w:rsidRPr="00877CE9">
              <w:rPr>
                <w:lang w:val="en-US"/>
              </w:rPr>
              <w:t>Multi-threaded Step</w:t>
            </w:r>
          </w:p>
          <w:p w14:paraId="68E52458" w14:textId="77777777" w:rsidR="00877CE9" w:rsidRDefault="00877CE9" w:rsidP="00877CE9">
            <w:pPr>
              <w:pStyle w:val="texte"/>
              <w:numPr>
                <w:ilvl w:val="0"/>
                <w:numId w:val="39"/>
              </w:numPr>
              <w:rPr>
                <w:lang w:val="en-US"/>
              </w:rPr>
            </w:pPr>
            <w:r>
              <w:rPr>
                <w:lang w:val="en-US"/>
              </w:rPr>
              <w:t>Parallel Step</w:t>
            </w:r>
          </w:p>
          <w:p w14:paraId="79E78119" w14:textId="77777777" w:rsidR="00877CE9" w:rsidRDefault="00877CE9" w:rsidP="00877CE9">
            <w:pPr>
              <w:pStyle w:val="texte"/>
              <w:numPr>
                <w:ilvl w:val="0"/>
                <w:numId w:val="39"/>
              </w:numPr>
              <w:rPr>
                <w:lang w:val="en-US"/>
              </w:rPr>
            </w:pPr>
            <w:r w:rsidRPr="00877CE9">
              <w:rPr>
                <w:lang w:val="en-US"/>
              </w:rPr>
              <w:t>Partitioning</w:t>
            </w:r>
          </w:p>
          <w:p w14:paraId="726E1A13" w14:textId="6934C937" w:rsidR="00F9358D" w:rsidRDefault="00F9358D" w:rsidP="00F9358D">
            <w:pPr>
              <w:pStyle w:val="texte"/>
              <w:ind w:left="0"/>
              <w:rPr>
                <w:lang w:val="en-US"/>
              </w:rPr>
            </w:pPr>
            <w:r>
              <w:rPr>
                <w:lang w:val="en-US"/>
              </w:rPr>
              <w:t xml:space="preserve">Compare your 2 implementations and your implementation in Exercise 7: </w:t>
            </w:r>
          </w:p>
          <w:p w14:paraId="023DA03F" w14:textId="77777777" w:rsidR="00F9358D" w:rsidRDefault="00F9358D" w:rsidP="00F9358D">
            <w:pPr>
              <w:pStyle w:val="texte"/>
              <w:ind w:left="0"/>
              <w:rPr>
                <w:lang w:val="en-US"/>
              </w:rPr>
            </w:pPr>
            <w:r>
              <w:rPr>
                <w:lang w:val="en-US"/>
              </w:rPr>
              <w:lastRenderedPageBreak/>
              <w:t>What are advantages and what we must pay for each implementation?</w:t>
            </w:r>
          </w:p>
          <w:p w14:paraId="32037352" w14:textId="78161557" w:rsidR="00F9358D" w:rsidRDefault="00F9358D" w:rsidP="00F9358D">
            <w:pPr>
              <w:pStyle w:val="texte"/>
              <w:ind w:left="0"/>
              <w:rPr>
                <w:lang w:val="en-US"/>
              </w:rPr>
            </w:pPr>
          </w:p>
        </w:tc>
        <w:tc>
          <w:tcPr>
            <w:tcW w:w="1350" w:type="dxa"/>
            <w:shd w:val="clear" w:color="auto" w:fill="auto"/>
          </w:tcPr>
          <w:p w14:paraId="496BE4DC" w14:textId="68D7D4DB" w:rsidR="0010532A" w:rsidRPr="00232FBD" w:rsidRDefault="003141A9" w:rsidP="00232FBD">
            <w:pPr>
              <w:pStyle w:val="texte"/>
              <w:ind w:left="0"/>
              <w:jc w:val="right"/>
              <w:rPr>
                <w:lang w:val="en-US"/>
              </w:rPr>
            </w:pPr>
            <w:r>
              <w:rPr>
                <w:lang w:val="en-US"/>
              </w:rPr>
              <w:lastRenderedPageBreak/>
              <w:t>8</w:t>
            </w:r>
          </w:p>
        </w:tc>
      </w:tr>
      <w:tr w:rsidR="00505029" w:rsidRPr="00877CE9" w14:paraId="001F1178" w14:textId="77777777" w:rsidTr="00232FBD">
        <w:tc>
          <w:tcPr>
            <w:tcW w:w="648" w:type="dxa"/>
            <w:shd w:val="clear" w:color="auto" w:fill="auto"/>
          </w:tcPr>
          <w:p w14:paraId="5EAB3651" w14:textId="1693FA7A" w:rsidR="00505029" w:rsidRPr="00232FBD" w:rsidRDefault="00505029" w:rsidP="003E05A8">
            <w:pPr>
              <w:pStyle w:val="texte"/>
              <w:numPr>
                <w:ilvl w:val="0"/>
                <w:numId w:val="12"/>
              </w:numPr>
              <w:jc w:val="center"/>
              <w:rPr>
                <w:lang w:val="en-US"/>
              </w:rPr>
            </w:pPr>
          </w:p>
        </w:tc>
        <w:tc>
          <w:tcPr>
            <w:tcW w:w="810" w:type="dxa"/>
            <w:shd w:val="clear" w:color="auto" w:fill="auto"/>
          </w:tcPr>
          <w:p w14:paraId="694F9A37" w14:textId="77777777" w:rsidR="00505029" w:rsidRPr="00232FBD" w:rsidRDefault="00505029" w:rsidP="00232FBD">
            <w:pPr>
              <w:pStyle w:val="texte"/>
              <w:ind w:left="0"/>
              <w:rPr>
                <w:lang w:val="en-US"/>
              </w:rPr>
            </w:pPr>
            <w:r>
              <w:rPr>
                <w:lang w:val="en-US"/>
              </w:rPr>
              <w:t>C</w:t>
            </w:r>
          </w:p>
        </w:tc>
        <w:tc>
          <w:tcPr>
            <w:tcW w:w="3600" w:type="dxa"/>
            <w:shd w:val="clear" w:color="auto" w:fill="auto"/>
          </w:tcPr>
          <w:p w14:paraId="2DDC1330" w14:textId="77777777" w:rsidR="00505029" w:rsidRPr="00232FBD" w:rsidRDefault="00505029" w:rsidP="00232FBD">
            <w:pPr>
              <w:pStyle w:val="texte"/>
              <w:ind w:left="0"/>
              <w:rPr>
                <w:lang w:val="en-US"/>
              </w:rPr>
            </w:pPr>
            <w:commentRangeStart w:id="338"/>
            <w:r>
              <w:rPr>
                <w:lang w:val="en-US"/>
              </w:rPr>
              <w:t>Expert validation</w:t>
            </w:r>
            <w:commentRangeEnd w:id="338"/>
            <w:r>
              <w:rPr>
                <w:rStyle w:val="CommentReference"/>
              </w:rPr>
              <w:commentReference w:id="338"/>
            </w:r>
          </w:p>
        </w:tc>
        <w:tc>
          <w:tcPr>
            <w:tcW w:w="8100" w:type="dxa"/>
            <w:shd w:val="clear" w:color="auto" w:fill="auto"/>
          </w:tcPr>
          <w:p w14:paraId="6ED8DECB" w14:textId="77777777" w:rsidR="00505029" w:rsidRDefault="00505029" w:rsidP="00232FBD">
            <w:pPr>
              <w:pStyle w:val="texte"/>
              <w:ind w:left="0"/>
              <w:rPr>
                <w:lang w:val="en-US"/>
              </w:rPr>
            </w:pPr>
            <w:r>
              <w:rPr>
                <w:lang w:val="en-US"/>
              </w:rPr>
              <w:t>Validate the training result with expert:</w:t>
            </w:r>
          </w:p>
          <w:p w14:paraId="10E80118" w14:textId="42811859" w:rsidR="00505029" w:rsidRDefault="00505029" w:rsidP="003E05A8">
            <w:pPr>
              <w:pStyle w:val="texte"/>
              <w:numPr>
                <w:ilvl w:val="0"/>
                <w:numId w:val="13"/>
              </w:numPr>
              <w:rPr>
                <w:lang w:val="en-US"/>
              </w:rPr>
            </w:pPr>
            <w:r>
              <w:rPr>
                <w:lang w:val="en-US"/>
              </w:rPr>
              <w:t xml:space="preserve">Expert’s visa: </w:t>
            </w:r>
            <w:r w:rsidR="002A6A4A">
              <w:rPr>
                <w:lang w:val="en-US"/>
              </w:rPr>
              <w:t>VLP</w:t>
            </w:r>
          </w:p>
          <w:p w14:paraId="2F7EA633" w14:textId="77777777" w:rsidR="00505029" w:rsidRDefault="00505029" w:rsidP="003E05A8">
            <w:pPr>
              <w:pStyle w:val="texte"/>
              <w:numPr>
                <w:ilvl w:val="0"/>
                <w:numId w:val="13"/>
              </w:numPr>
              <w:rPr>
                <w:lang w:val="en-US"/>
              </w:rPr>
            </w:pPr>
            <w:r>
              <w:rPr>
                <w:lang w:val="en-US"/>
              </w:rPr>
              <w:t xml:space="preserve">Validation date: </w:t>
            </w:r>
          </w:p>
          <w:p w14:paraId="28BABA03" w14:textId="77777777" w:rsidR="00505029" w:rsidRPr="00232FBD" w:rsidRDefault="00505029" w:rsidP="003E05A8">
            <w:pPr>
              <w:pStyle w:val="texte"/>
              <w:numPr>
                <w:ilvl w:val="0"/>
                <w:numId w:val="13"/>
              </w:numPr>
              <w:rPr>
                <w:lang w:val="en-US"/>
              </w:rPr>
            </w:pPr>
            <w:r>
              <w:rPr>
                <w:lang w:val="en-US"/>
              </w:rPr>
              <w:t>Remark:</w:t>
            </w:r>
          </w:p>
        </w:tc>
        <w:tc>
          <w:tcPr>
            <w:tcW w:w="1350" w:type="dxa"/>
            <w:shd w:val="clear" w:color="auto" w:fill="auto"/>
          </w:tcPr>
          <w:p w14:paraId="1E7EC382" w14:textId="42B6EEF0" w:rsidR="00505029" w:rsidRPr="00232FBD" w:rsidRDefault="00BF0C29" w:rsidP="00232FBD">
            <w:pPr>
              <w:pStyle w:val="texte"/>
              <w:ind w:left="0"/>
              <w:jc w:val="right"/>
              <w:rPr>
                <w:lang w:val="en-US"/>
              </w:rPr>
            </w:pPr>
            <w:r>
              <w:rPr>
                <w:lang w:val="en-US"/>
              </w:rPr>
              <w:t>1</w:t>
            </w:r>
          </w:p>
        </w:tc>
      </w:tr>
    </w:tbl>
    <w:p w14:paraId="42EDE7C2" w14:textId="77777777" w:rsidR="005526D1" w:rsidRPr="004470EC" w:rsidRDefault="005526D1" w:rsidP="005526D1">
      <w:pPr>
        <w:pStyle w:val="texte"/>
        <w:rPr>
          <w:lang w:val="en-US"/>
        </w:rPr>
      </w:pPr>
    </w:p>
    <w:sectPr w:rsidR="005526D1" w:rsidRPr="004470EC" w:rsidSect="00B22424">
      <w:headerReference w:type="default" r:id="rId41"/>
      <w:footerReference w:type="default" r:id="rId42"/>
      <w:footerReference w:type="first" r:id="rId43"/>
      <w:pgSz w:w="16840" w:h="11907" w:orient="landscape"/>
      <w:pgMar w:top="1138" w:right="850" w:bottom="1138" w:left="1138" w:header="720" w:footer="403" w:gutter="0"/>
      <w:paperSrc w:first="15" w:other="15"/>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9" w:author="rjb" w:date="2008-07-25T12:10:00Z" w:initials="r">
    <w:p w14:paraId="3C663656" w14:textId="77777777" w:rsidR="00517D50" w:rsidRPr="00513730" w:rsidRDefault="00517D50">
      <w:pPr>
        <w:pStyle w:val="CommentText"/>
        <w:rPr>
          <w:lang w:val="en-US"/>
        </w:rPr>
      </w:pPr>
      <w:r>
        <w:rPr>
          <w:rStyle w:val="CommentReference"/>
        </w:rPr>
        <w:annotationRef/>
      </w:r>
      <w:r>
        <w:rPr>
          <w:lang w:val="en-US"/>
        </w:rPr>
        <w:t>Add</w:t>
      </w:r>
      <w:r w:rsidRPr="00513730">
        <w:rPr>
          <w:lang w:val="en-US"/>
        </w:rPr>
        <w:t xml:space="preserve"> the training topic</w:t>
      </w:r>
    </w:p>
  </w:comment>
  <w:comment w:id="23" w:author="rjb" w:date="2008-01-28T15:37:00Z" w:initials="r">
    <w:p w14:paraId="383F5EC1" w14:textId="77777777" w:rsidR="00517D50" w:rsidRPr="009E51A6" w:rsidRDefault="00517D50">
      <w:pPr>
        <w:pStyle w:val="CommentText"/>
        <w:rPr>
          <w:lang w:val="en-US"/>
        </w:rPr>
      </w:pPr>
      <w:r>
        <w:rPr>
          <w:rStyle w:val="CommentReference"/>
        </w:rPr>
        <w:annotationRef/>
      </w:r>
      <w:r>
        <w:rPr>
          <w:lang w:val="en-US"/>
        </w:rPr>
        <w:t xml:space="preserve">What are the prerequisites for this training (e.g. advanced Java knowledge, basic understanding of </w:t>
      </w:r>
      <w:proofErr w:type="gramStart"/>
      <w:r>
        <w:rPr>
          <w:lang w:val="en-US"/>
        </w:rPr>
        <w:t>SQL, …)</w:t>
      </w:r>
      <w:proofErr w:type="gramEnd"/>
      <w:r>
        <w:rPr>
          <w:lang w:val="en-US"/>
        </w:rPr>
        <w:t>?</w:t>
      </w:r>
    </w:p>
  </w:comment>
  <w:comment w:id="25" w:author="Do Phuong Hoang" w:date="2016-11-30T13:14:00Z" w:initials="DPH">
    <w:p w14:paraId="2303B42D" w14:textId="6023E0E9" w:rsidR="00517D50" w:rsidRPr="00C70EA1" w:rsidRDefault="00517D50">
      <w:pPr>
        <w:pStyle w:val="CommentText"/>
        <w:rPr>
          <w:lang w:val="en-US"/>
        </w:rPr>
      </w:pPr>
      <w:r>
        <w:rPr>
          <w:rStyle w:val="CommentReference"/>
        </w:rPr>
        <w:annotationRef/>
      </w:r>
      <w:r w:rsidRPr="00C70EA1">
        <w:rPr>
          <w:lang w:val="en-US"/>
        </w:rPr>
        <w:t>Let's go with Java 8</w:t>
      </w:r>
    </w:p>
  </w:comment>
  <w:comment w:id="31" w:author="Do Phuong Hoang" w:date="2016-11-30T13:19:00Z" w:initials="DPH">
    <w:p w14:paraId="0CA253BD" w14:textId="67E3F8C5" w:rsidR="00517D50" w:rsidRPr="00C70EA1" w:rsidRDefault="00517D50">
      <w:pPr>
        <w:pStyle w:val="CommentText"/>
        <w:rPr>
          <w:lang w:val="en-US"/>
        </w:rPr>
      </w:pPr>
      <w:r>
        <w:rPr>
          <w:rStyle w:val="CommentReference"/>
        </w:rPr>
        <w:annotationRef/>
      </w:r>
      <w:r w:rsidRPr="00C70EA1">
        <w:rPr>
          <w:lang w:val="en-US"/>
        </w:rPr>
        <w:t>Please make clear how to include Maven into Eclipse here?</w:t>
      </w:r>
    </w:p>
  </w:comment>
  <w:comment w:id="55" w:author="rjb" w:date="2008-07-25T11:58:00Z" w:initials="r">
    <w:p w14:paraId="7222DFF6" w14:textId="77777777" w:rsidR="00517D50" w:rsidRPr="0010639B" w:rsidRDefault="00517D50">
      <w:pPr>
        <w:pStyle w:val="CommentText"/>
        <w:rPr>
          <w:lang w:val="en-US"/>
        </w:rPr>
      </w:pPr>
      <w:r>
        <w:rPr>
          <w:lang w:val="en-US"/>
        </w:rPr>
        <w:t xml:space="preserve">Books must go here. But </w:t>
      </w:r>
      <w:r>
        <w:rPr>
          <w:rStyle w:val="CommentReference"/>
        </w:rPr>
        <w:annotationRef/>
      </w:r>
      <w:r>
        <w:rPr>
          <w:lang w:val="en-US"/>
        </w:rPr>
        <w:t>y</w:t>
      </w:r>
      <w:r w:rsidRPr="0010639B">
        <w:rPr>
          <w:lang w:val="en-US"/>
        </w:rPr>
        <w:t xml:space="preserve">ou don’t need to put all </w:t>
      </w:r>
      <w:r>
        <w:rPr>
          <w:lang w:val="en-US"/>
        </w:rPr>
        <w:t xml:space="preserve">references like </w:t>
      </w:r>
      <w:r w:rsidRPr="0010639B">
        <w:rPr>
          <w:lang w:val="en-US"/>
        </w:rPr>
        <w:t>URLs etc</w:t>
      </w:r>
      <w:r>
        <w:rPr>
          <w:lang w:val="en-US"/>
        </w:rPr>
        <w:t>., just the ones you need to quote several times in the training plan.</w:t>
      </w:r>
    </w:p>
  </w:comment>
  <w:comment w:id="71" w:author="rjb" w:date="2008-01-28T15:37:00Z" w:initials="r">
    <w:p w14:paraId="33A216AA" w14:textId="77777777" w:rsidR="00517D50" w:rsidRDefault="00517D50" w:rsidP="009E51A6">
      <w:pPr>
        <w:pStyle w:val="texte"/>
        <w:rPr>
          <w:lang w:val="en-US"/>
        </w:rPr>
      </w:pPr>
      <w:r>
        <w:rPr>
          <w:rStyle w:val="CommentReference"/>
        </w:rPr>
        <w:annotationRef/>
      </w:r>
      <w:r>
        <w:rPr>
          <w:lang w:val="en-US"/>
        </w:rPr>
        <w:t>The training should include checkpoints where the participation of a coach might be necessary. Provide at least one checkpoint to evaluate the training success at the end of the list of tasks.</w:t>
      </w:r>
      <w:r>
        <w:rPr>
          <w:rStyle w:val="CommentReference"/>
        </w:rPr>
        <w:annotationRef/>
      </w:r>
    </w:p>
    <w:p w14:paraId="6C4C55A4" w14:textId="77777777" w:rsidR="00517D50" w:rsidRPr="009E51A6" w:rsidRDefault="00517D50">
      <w:pPr>
        <w:pStyle w:val="CommentText"/>
        <w:rPr>
          <w:lang w:val="en-US"/>
        </w:rPr>
      </w:pPr>
    </w:p>
  </w:comment>
  <w:comment w:id="80" w:author="Do Phuong Hoang" w:date="2016-11-30T13:16:00Z" w:initials="DPH">
    <w:p w14:paraId="37F43C5D" w14:textId="2FBC98FF" w:rsidR="00517D50" w:rsidRPr="00C70EA1" w:rsidRDefault="00517D50">
      <w:pPr>
        <w:pStyle w:val="CommentText"/>
        <w:rPr>
          <w:lang w:val="en-US"/>
        </w:rPr>
      </w:pPr>
      <w:r>
        <w:rPr>
          <w:rStyle w:val="CommentReference"/>
        </w:rPr>
        <w:annotationRef/>
      </w:r>
      <w:r w:rsidRPr="00C70EA1">
        <w:rPr>
          <w:lang w:val="en-US"/>
        </w:rPr>
        <w:t>Please link to the SVN here.</w:t>
      </w:r>
    </w:p>
  </w:comment>
  <w:comment w:id="97" w:author="Do Phuong Hoang" w:date="2016-11-30T13:19:00Z" w:initials="DPH">
    <w:p w14:paraId="201DB086" w14:textId="2E09B95B" w:rsidR="00517D50" w:rsidRPr="00C70EA1" w:rsidRDefault="00517D50">
      <w:pPr>
        <w:pStyle w:val="CommentText"/>
        <w:rPr>
          <w:lang w:val="en-US"/>
        </w:rPr>
      </w:pPr>
      <w:r>
        <w:rPr>
          <w:rStyle w:val="CommentReference"/>
        </w:rPr>
        <w:annotationRef/>
      </w:r>
      <w:r w:rsidRPr="00C70EA1">
        <w:rPr>
          <w:lang w:val="en-US"/>
        </w:rPr>
        <w:t xml:space="preserve">How should we do this? </w:t>
      </w:r>
    </w:p>
  </w:comment>
  <w:comment w:id="138" w:author="Do Phuong Hoang" w:date="2016-11-30T13:21:00Z" w:initials="DPH">
    <w:p w14:paraId="5B5C7099" w14:textId="04589745" w:rsidR="00517D50" w:rsidRPr="00C70EA1" w:rsidRDefault="00517D50">
      <w:pPr>
        <w:pStyle w:val="CommentText"/>
        <w:rPr>
          <w:lang w:val="en-US"/>
        </w:rPr>
      </w:pPr>
      <w:r>
        <w:rPr>
          <w:rStyle w:val="CommentReference"/>
        </w:rPr>
        <w:annotationRef/>
      </w:r>
      <w:r w:rsidRPr="00C70EA1">
        <w:rPr>
          <w:lang w:val="en-US"/>
        </w:rPr>
        <w:t>2 hours may be too much for this simple step?</w:t>
      </w:r>
    </w:p>
  </w:comment>
  <w:comment w:id="143" w:author="Do Phuong Hoang" w:date="2016-11-30T13:22:00Z" w:initials="DPH">
    <w:p w14:paraId="60F9F7B1" w14:textId="36909863" w:rsidR="00517D50" w:rsidRPr="00C70EA1" w:rsidRDefault="00517D50">
      <w:pPr>
        <w:pStyle w:val="CommentText"/>
        <w:rPr>
          <w:lang w:val="en-US"/>
        </w:rPr>
      </w:pPr>
      <w:r>
        <w:rPr>
          <w:rStyle w:val="CommentReference"/>
        </w:rPr>
        <w:annotationRef/>
      </w:r>
      <w:r w:rsidRPr="00C70EA1">
        <w:rPr>
          <w:lang w:val="en-US"/>
        </w:rPr>
        <w:t>Is 2 hours enough ?</w:t>
      </w:r>
    </w:p>
  </w:comment>
  <w:comment w:id="169" w:author="Do Phuong Hoang" w:date="2016-11-30T13:24:00Z" w:initials="DPH">
    <w:p w14:paraId="028204F5" w14:textId="435F2CBA" w:rsidR="00517D50" w:rsidRPr="00C70EA1" w:rsidRDefault="00517D50">
      <w:pPr>
        <w:pStyle w:val="CommentText"/>
        <w:rPr>
          <w:lang w:val="en-US"/>
        </w:rPr>
      </w:pPr>
      <w:r>
        <w:rPr>
          <w:rStyle w:val="CommentReference"/>
        </w:rPr>
        <w:annotationRef/>
      </w:r>
      <w:r w:rsidRPr="00C70EA1">
        <w:rPr>
          <w:lang w:val="en-US"/>
        </w:rPr>
        <w:t>This snapshot of the code should be fully displayed in the document.</w:t>
      </w:r>
    </w:p>
  </w:comment>
  <w:comment w:id="172" w:author="Do Phuong Hoang" w:date="2016-11-30T13:25:00Z" w:initials="DPH">
    <w:p w14:paraId="6A43D24F" w14:textId="49CC3A1D" w:rsidR="00517D50" w:rsidRPr="00C70EA1" w:rsidRDefault="00517D50">
      <w:pPr>
        <w:pStyle w:val="CommentText"/>
        <w:rPr>
          <w:lang w:val="en-US"/>
        </w:rPr>
      </w:pPr>
      <w:r>
        <w:rPr>
          <w:rStyle w:val="CommentReference"/>
        </w:rPr>
        <w:annotationRef/>
      </w:r>
      <w:r w:rsidRPr="00C70EA1">
        <w:rPr>
          <w:lang w:val="en-US"/>
        </w:rPr>
        <w:t>And when is it eligible to GC ?</w:t>
      </w:r>
    </w:p>
  </w:comment>
  <w:comment w:id="231" w:author="Do Phuong Hoang" w:date="2016-11-30T13:27:00Z" w:initials="DPH">
    <w:p w14:paraId="25C08447" w14:textId="1AC64F17" w:rsidR="00517D50" w:rsidRPr="00C70EA1" w:rsidRDefault="00517D50">
      <w:pPr>
        <w:pStyle w:val="CommentText"/>
        <w:rPr>
          <w:lang w:val="en-US"/>
        </w:rPr>
      </w:pPr>
      <w:r>
        <w:rPr>
          <w:rStyle w:val="CommentReference"/>
        </w:rPr>
        <w:annotationRef/>
      </w:r>
      <w:r w:rsidRPr="00C70EA1">
        <w:rPr>
          <w:lang w:val="en-US"/>
        </w:rPr>
        <w:t>This should point to a location on SVN as well.</w:t>
      </w:r>
    </w:p>
  </w:comment>
  <w:comment w:id="280" w:author="Do Phuong Hoang" w:date="2016-11-30T13:29:00Z" w:initials="DPH">
    <w:p w14:paraId="1D3556C5" w14:textId="63ECBE2D" w:rsidR="00517D50" w:rsidRPr="00C70EA1" w:rsidRDefault="00517D50">
      <w:pPr>
        <w:pStyle w:val="CommentText"/>
        <w:rPr>
          <w:lang w:val="en-US"/>
        </w:rPr>
      </w:pPr>
      <w:r>
        <w:rPr>
          <w:rStyle w:val="CommentReference"/>
        </w:rPr>
        <w:annotationRef/>
      </w:r>
      <w:r w:rsidRPr="00C70EA1">
        <w:rPr>
          <w:lang w:val="en-US"/>
        </w:rPr>
        <w:t>Retry should not be here. It should somehow be placed in the « advanced » part.</w:t>
      </w:r>
    </w:p>
  </w:comment>
  <w:comment w:id="312" w:author="Do Phuong Hoang" w:date="2016-11-30T13:31:00Z" w:initials="DPH">
    <w:p w14:paraId="7427AE14" w14:textId="6206203E" w:rsidR="00517D50" w:rsidRPr="00C70EA1" w:rsidRDefault="00517D50">
      <w:pPr>
        <w:pStyle w:val="CommentText"/>
        <w:rPr>
          <w:lang w:val="en-US"/>
        </w:rPr>
      </w:pPr>
      <w:r>
        <w:rPr>
          <w:rStyle w:val="CommentReference"/>
        </w:rPr>
        <w:annotationRef/>
      </w:r>
      <w:r w:rsidRPr="00C70EA1">
        <w:rPr>
          <w:lang w:val="en-US"/>
        </w:rPr>
        <w:t>Can we include this somehow into the source code in SVN ? Please avoid attaching file here.</w:t>
      </w:r>
    </w:p>
  </w:comment>
  <w:comment w:id="336" w:author="Do Phuong Hoang" w:date="2016-11-30T13:31:00Z" w:initials="DPH">
    <w:p w14:paraId="46478F2D" w14:textId="0B130DC9" w:rsidR="00517D50" w:rsidRPr="00C70EA1" w:rsidRDefault="00517D50">
      <w:pPr>
        <w:pStyle w:val="CommentText"/>
        <w:rPr>
          <w:lang w:val="en-US"/>
        </w:rPr>
      </w:pPr>
      <w:r>
        <w:rPr>
          <w:rStyle w:val="CommentReference"/>
        </w:rPr>
        <w:annotationRef/>
      </w:r>
      <w:r w:rsidRPr="00C70EA1">
        <w:rPr>
          <w:lang w:val="en-US"/>
        </w:rPr>
        <w:t>This should be placed in SVN as well.</w:t>
      </w:r>
    </w:p>
  </w:comment>
  <w:comment w:id="338" w:author="Do Phuong Hoang, Mr" w:date="2013-11-12T15:31:00Z" w:initials="phd">
    <w:p w14:paraId="477E6545" w14:textId="77777777" w:rsidR="00517D50" w:rsidRPr="00205EEB" w:rsidRDefault="00517D50">
      <w:pPr>
        <w:pStyle w:val="CommentText"/>
        <w:rPr>
          <w:lang w:val="en-US"/>
        </w:rPr>
      </w:pPr>
      <w:r>
        <w:rPr>
          <w:rStyle w:val="CommentReference"/>
        </w:rPr>
        <w:annotationRef/>
      </w:r>
      <w:r w:rsidRPr="00205EEB">
        <w:rPr>
          <w:lang w:val="en-US"/>
        </w:rPr>
        <w:t>All training must be ended with a validation by the corresponding expert. Visa of the expert, date of validation and additional remark (if any) must be filled in accordingly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C663656" w15:done="0"/>
  <w15:commentEx w15:paraId="383F5EC1" w15:done="0"/>
  <w15:commentEx w15:paraId="2303B42D" w15:done="0"/>
  <w15:commentEx w15:paraId="0CA253BD" w15:done="0"/>
  <w15:commentEx w15:paraId="7222DFF6" w15:done="0"/>
  <w15:commentEx w15:paraId="6C4C55A4" w15:done="0"/>
  <w15:commentEx w15:paraId="37F43C5D" w15:done="0"/>
  <w15:commentEx w15:paraId="201DB086" w15:done="0"/>
  <w15:commentEx w15:paraId="5B5C7099" w15:done="0"/>
  <w15:commentEx w15:paraId="60F9F7B1" w15:done="0"/>
  <w15:commentEx w15:paraId="028204F5" w15:done="0"/>
  <w15:commentEx w15:paraId="6A43D24F" w15:done="0"/>
  <w15:commentEx w15:paraId="25C08447" w15:done="0"/>
  <w15:commentEx w15:paraId="1D3556C5" w15:done="0"/>
  <w15:commentEx w15:paraId="7427AE14" w15:done="0"/>
  <w15:commentEx w15:paraId="46478F2D" w15:done="0"/>
  <w15:commentEx w15:paraId="477E6545"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047D81" w14:textId="77777777" w:rsidR="00745E01" w:rsidRDefault="00745E01">
      <w:r>
        <w:separator/>
      </w:r>
    </w:p>
  </w:endnote>
  <w:endnote w:type="continuationSeparator" w:id="0">
    <w:p w14:paraId="0387D397" w14:textId="77777777" w:rsidR="00745E01" w:rsidRDefault="00745E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6FD7E9" w14:textId="37D82B55" w:rsidR="00517D50" w:rsidRPr="007F664B" w:rsidRDefault="00517D50" w:rsidP="00F40C1E">
    <w:pPr>
      <w:pStyle w:val="Footer"/>
      <w:tabs>
        <w:tab w:val="clear" w:pos="4252"/>
        <w:tab w:val="clear" w:pos="8504"/>
        <w:tab w:val="center" w:pos="4680"/>
        <w:tab w:val="right" w:pos="9498"/>
      </w:tabs>
      <w:jc w:val="left"/>
      <w:rPr>
        <w:lang w:val="en-US"/>
      </w:rPr>
    </w:pPr>
    <w:r w:rsidRPr="0099687B">
      <w:rPr>
        <w:rFonts w:cs="Arial"/>
        <w:lang w:val="en-US"/>
      </w:rPr>
      <w:t>©</w:t>
    </w:r>
    <w:r w:rsidRPr="0099687B">
      <w:rPr>
        <w:lang w:val="en-US"/>
      </w:rPr>
      <w:t xml:space="preserve"> ELCA Information Technology (</w:t>
    </w:r>
    <w:smartTag w:uri="urn:schemas-microsoft-com:office:smarttags" w:element="place">
      <w:smartTag w:uri="urn:schemas-microsoft-com:office:smarttags" w:element="country-region">
        <w:r w:rsidRPr="0099687B">
          <w:rPr>
            <w:lang w:val="en-US"/>
          </w:rPr>
          <w:t>Vietnam</w:t>
        </w:r>
      </w:smartTag>
    </w:smartTag>
    <w:r w:rsidRPr="0099687B">
      <w:rPr>
        <w:lang w:val="en-US"/>
      </w:rPr>
      <w:t>) Ltd. 200</w:t>
    </w:r>
    <w:r>
      <w:rPr>
        <w:lang w:val="en-US"/>
      </w:rPr>
      <w:t>8</w:t>
    </w:r>
    <w:r w:rsidRPr="00F40C1E">
      <w:rPr>
        <w:lang w:val="en-US"/>
      </w:rPr>
      <w:tab/>
      <w:t>Self-training roadmap</w:t>
    </w:r>
    <w:r w:rsidRPr="00F40C1E">
      <w:rPr>
        <w:lang w:val="en-US"/>
      </w:rPr>
      <w:tab/>
    </w:r>
    <w:r>
      <w:rPr>
        <w:lang w:val="en-US"/>
      </w:rPr>
      <w:t>V 1.3/13.11.13/PHD</w:t>
    </w:r>
    <w:r w:rsidRPr="008C5F46">
      <w:rPr>
        <w:lang w:val="en-US"/>
      </w:rPr>
      <w:t>/</w:t>
    </w:r>
    <w:r>
      <w:rPr>
        <w:lang w:val="en-US"/>
      </w:rPr>
      <w:t>Valid</w:t>
    </w:r>
    <w:r w:rsidRPr="00F40C1E">
      <w:rPr>
        <w:lang w:val="en-US"/>
      </w:rPr>
      <w:t xml:space="preserve">   </w:t>
    </w:r>
    <w:r>
      <w:rPr>
        <w:rStyle w:val="PageNumber"/>
      </w:rPr>
      <w:fldChar w:fldCharType="begin"/>
    </w:r>
    <w:r w:rsidRPr="00F40C1E">
      <w:rPr>
        <w:rStyle w:val="PageNumber"/>
        <w:lang w:val="en-US"/>
      </w:rPr>
      <w:instrText xml:space="preserve"> PAGE </w:instrText>
    </w:r>
    <w:r>
      <w:rPr>
        <w:rStyle w:val="PageNumber"/>
      </w:rPr>
      <w:fldChar w:fldCharType="separate"/>
    </w:r>
    <w:r w:rsidR="00EF4767">
      <w:rPr>
        <w:rStyle w:val="PageNumber"/>
        <w:noProof/>
        <w:lang w:val="en-US"/>
      </w:rPr>
      <w:t>2</w:t>
    </w:r>
    <w:r>
      <w:rPr>
        <w:rStyle w:val="PageNumber"/>
      </w:rPr>
      <w:fldChar w:fldCharType="end"/>
    </w:r>
    <w:r w:rsidRPr="00F40C1E">
      <w:rPr>
        <w:rStyle w:val="PageNumber"/>
        <w:lang w:val="en-US"/>
      </w:rPr>
      <w:t xml:space="preserve"> / </w:t>
    </w:r>
    <w:r>
      <w:rPr>
        <w:rStyle w:val="PageNumber"/>
      </w:rPr>
      <w:fldChar w:fldCharType="begin"/>
    </w:r>
    <w:r w:rsidRPr="00F40C1E">
      <w:rPr>
        <w:rStyle w:val="PageNumber"/>
        <w:lang w:val="en-US"/>
      </w:rPr>
      <w:instrText xml:space="preserve"> NUMPAGES  \* MERGEFORMAT </w:instrText>
    </w:r>
    <w:r>
      <w:rPr>
        <w:rStyle w:val="PageNumber"/>
      </w:rPr>
      <w:fldChar w:fldCharType="separate"/>
    </w:r>
    <w:r w:rsidR="00EF4767">
      <w:rPr>
        <w:rStyle w:val="PageNumber"/>
        <w:noProof/>
        <w:lang w:val="en-US"/>
      </w:rPr>
      <w:t>15</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0513CE" w14:textId="52848468" w:rsidR="00517D50" w:rsidRPr="00F40C1E" w:rsidRDefault="00517D50" w:rsidP="002B4FB1">
    <w:pPr>
      <w:pStyle w:val="Footer"/>
      <w:tabs>
        <w:tab w:val="clear" w:pos="4252"/>
        <w:tab w:val="clear" w:pos="8504"/>
        <w:tab w:val="center" w:pos="4680"/>
        <w:tab w:val="right" w:pos="9498"/>
      </w:tabs>
      <w:jc w:val="left"/>
      <w:rPr>
        <w:lang w:val="en-US"/>
      </w:rPr>
    </w:pPr>
    <w:r w:rsidRPr="0099687B">
      <w:rPr>
        <w:rFonts w:cs="Arial"/>
        <w:lang w:val="en-US"/>
      </w:rPr>
      <w:t>©</w:t>
    </w:r>
    <w:r w:rsidRPr="0099687B">
      <w:rPr>
        <w:lang w:val="en-US"/>
      </w:rPr>
      <w:t xml:space="preserve"> ELCA Information Technology (</w:t>
    </w:r>
    <w:smartTag w:uri="urn:schemas-microsoft-com:office:smarttags" w:element="place">
      <w:smartTag w:uri="urn:schemas-microsoft-com:office:smarttags" w:element="country-region">
        <w:r w:rsidRPr="0099687B">
          <w:rPr>
            <w:lang w:val="en-US"/>
          </w:rPr>
          <w:t>Vietnam</w:t>
        </w:r>
      </w:smartTag>
    </w:smartTag>
    <w:r w:rsidRPr="0099687B">
      <w:rPr>
        <w:lang w:val="en-US"/>
      </w:rPr>
      <w:t>) Ltd. 20</w:t>
    </w:r>
    <w:r>
      <w:rPr>
        <w:lang w:val="en-US"/>
      </w:rPr>
      <w:t xml:space="preserve">13   </w:t>
    </w:r>
    <w:r w:rsidRPr="00F40C1E">
      <w:rPr>
        <w:lang w:val="en-US"/>
      </w:rPr>
      <w:tab/>
    </w:r>
    <w:r>
      <w:rPr>
        <w:lang w:val="en-US"/>
      </w:rPr>
      <w:t xml:space="preserve">S84 – </w:t>
    </w:r>
    <w:r w:rsidRPr="00F40C1E">
      <w:rPr>
        <w:lang w:val="en-US"/>
      </w:rPr>
      <w:t>Self-training roadmap</w:t>
    </w:r>
    <w:r w:rsidRPr="00F40C1E">
      <w:rPr>
        <w:lang w:val="en-US"/>
      </w:rPr>
      <w:tab/>
    </w:r>
    <w:r>
      <w:rPr>
        <w:lang w:val="en-US"/>
      </w:rPr>
      <w:t>V 1.3/13.11.13/PHD</w:t>
    </w:r>
    <w:r w:rsidRPr="008C5F46">
      <w:rPr>
        <w:lang w:val="en-US"/>
      </w:rPr>
      <w:t>/</w:t>
    </w:r>
    <w:r>
      <w:rPr>
        <w:lang w:val="en-US"/>
      </w:rPr>
      <w:t>Valid</w:t>
    </w:r>
    <w:r w:rsidRPr="00F40C1E">
      <w:rPr>
        <w:lang w:val="en-US"/>
      </w:rPr>
      <w:t xml:space="preserve">   </w:t>
    </w:r>
    <w:r>
      <w:rPr>
        <w:rStyle w:val="PageNumber"/>
      </w:rPr>
      <w:fldChar w:fldCharType="begin"/>
    </w:r>
    <w:r w:rsidRPr="00F40C1E">
      <w:rPr>
        <w:rStyle w:val="PageNumber"/>
        <w:lang w:val="en-US"/>
      </w:rPr>
      <w:instrText xml:space="preserve"> PAGE </w:instrText>
    </w:r>
    <w:r>
      <w:rPr>
        <w:rStyle w:val="PageNumber"/>
      </w:rPr>
      <w:fldChar w:fldCharType="separate"/>
    </w:r>
    <w:r w:rsidR="001422E5">
      <w:rPr>
        <w:rStyle w:val="PageNumber"/>
        <w:noProof/>
        <w:lang w:val="en-US"/>
      </w:rPr>
      <w:t>1</w:t>
    </w:r>
    <w:r>
      <w:rPr>
        <w:rStyle w:val="PageNumber"/>
      </w:rPr>
      <w:fldChar w:fldCharType="end"/>
    </w:r>
    <w:r w:rsidRPr="00F40C1E">
      <w:rPr>
        <w:rStyle w:val="PageNumber"/>
        <w:lang w:val="en-US"/>
      </w:rPr>
      <w:t xml:space="preserve"> / </w:t>
    </w:r>
    <w:r>
      <w:rPr>
        <w:rStyle w:val="PageNumber"/>
      </w:rPr>
      <w:fldChar w:fldCharType="begin"/>
    </w:r>
    <w:r w:rsidRPr="00F40C1E">
      <w:rPr>
        <w:rStyle w:val="PageNumber"/>
        <w:lang w:val="en-US"/>
      </w:rPr>
      <w:instrText xml:space="preserve"> NUMPAGES  \* MERGEFORMAT </w:instrText>
    </w:r>
    <w:r>
      <w:rPr>
        <w:rStyle w:val="PageNumber"/>
      </w:rPr>
      <w:fldChar w:fldCharType="separate"/>
    </w:r>
    <w:r w:rsidR="001422E5">
      <w:rPr>
        <w:rStyle w:val="PageNumber"/>
        <w:noProof/>
        <w:lang w:val="en-US"/>
      </w:rPr>
      <w:t>15</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4D4744" w14:textId="4842500F" w:rsidR="00517D50" w:rsidRPr="00B22424" w:rsidRDefault="00517D50" w:rsidP="00B22424">
    <w:pPr>
      <w:pStyle w:val="Footer"/>
      <w:tabs>
        <w:tab w:val="clear" w:pos="4252"/>
        <w:tab w:val="clear" w:pos="8504"/>
        <w:tab w:val="center" w:pos="7380"/>
        <w:tab w:val="right" w:pos="14850"/>
      </w:tabs>
      <w:jc w:val="left"/>
      <w:rPr>
        <w:lang w:val="en-US"/>
      </w:rPr>
    </w:pPr>
    <w:r w:rsidRPr="0099687B">
      <w:rPr>
        <w:rFonts w:cs="Arial"/>
        <w:lang w:val="en-US"/>
      </w:rPr>
      <w:t>©</w:t>
    </w:r>
    <w:r w:rsidRPr="0099687B">
      <w:rPr>
        <w:lang w:val="en-US"/>
      </w:rPr>
      <w:t xml:space="preserve"> ELCA Information Technology (</w:t>
    </w:r>
    <w:smartTag w:uri="urn:schemas-microsoft-com:office:smarttags" w:element="place">
      <w:smartTag w:uri="urn:schemas-microsoft-com:office:smarttags" w:element="country-region">
        <w:r w:rsidRPr="0099687B">
          <w:rPr>
            <w:lang w:val="en-US"/>
          </w:rPr>
          <w:t>Vietnam</w:t>
        </w:r>
      </w:smartTag>
    </w:smartTag>
    <w:r w:rsidRPr="0099687B">
      <w:rPr>
        <w:lang w:val="en-US"/>
      </w:rPr>
      <w:t>) Ltd. 200</w:t>
    </w:r>
    <w:r>
      <w:rPr>
        <w:lang w:val="en-US"/>
      </w:rPr>
      <w:t>8</w:t>
    </w:r>
    <w:r w:rsidRPr="00F40C1E">
      <w:rPr>
        <w:lang w:val="en-US"/>
      </w:rPr>
      <w:tab/>
    </w:r>
    <w:r>
      <w:rPr>
        <w:lang w:val="en-US"/>
      </w:rPr>
      <w:t xml:space="preserve">S84 – </w:t>
    </w:r>
    <w:r w:rsidRPr="00F40C1E">
      <w:rPr>
        <w:lang w:val="en-US"/>
      </w:rPr>
      <w:t>Self-training roadmap</w:t>
    </w:r>
    <w:r w:rsidRPr="00F40C1E">
      <w:rPr>
        <w:lang w:val="en-US"/>
      </w:rPr>
      <w:tab/>
    </w:r>
    <w:r>
      <w:rPr>
        <w:lang w:val="en-US"/>
      </w:rPr>
      <w:t>V 1.3/13.11.13/PHD</w:t>
    </w:r>
    <w:r w:rsidRPr="008C5F46">
      <w:rPr>
        <w:lang w:val="en-US"/>
      </w:rPr>
      <w:t>/</w:t>
    </w:r>
    <w:r>
      <w:rPr>
        <w:lang w:val="en-US"/>
      </w:rPr>
      <w:t>Valid</w:t>
    </w:r>
    <w:r w:rsidRPr="00F40C1E">
      <w:rPr>
        <w:lang w:val="en-US"/>
      </w:rPr>
      <w:t xml:space="preserve">   </w:t>
    </w:r>
    <w:r>
      <w:rPr>
        <w:rStyle w:val="PageNumber"/>
      </w:rPr>
      <w:fldChar w:fldCharType="begin"/>
    </w:r>
    <w:r w:rsidRPr="00F40C1E">
      <w:rPr>
        <w:rStyle w:val="PageNumber"/>
        <w:lang w:val="en-US"/>
      </w:rPr>
      <w:instrText xml:space="preserve"> PAGE </w:instrText>
    </w:r>
    <w:r>
      <w:rPr>
        <w:rStyle w:val="PageNumber"/>
      </w:rPr>
      <w:fldChar w:fldCharType="separate"/>
    </w:r>
    <w:r w:rsidR="001422E5">
      <w:rPr>
        <w:rStyle w:val="PageNumber"/>
        <w:noProof/>
        <w:lang w:val="en-US"/>
      </w:rPr>
      <w:t>15</w:t>
    </w:r>
    <w:r>
      <w:rPr>
        <w:rStyle w:val="PageNumber"/>
      </w:rPr>
      <w:fldChar w:fldCharType="end"/>
    </w:r>
    <w:r w:rsidRPr="00F40C1E">
      <w:rPr>
        <w:rStyle w:val="PageNumber"/>
        <w:lang w:val="en-US"/>
      </w:rPr>
      <w:t xml:space="preserve"> / </w:t>
    </w:r>
    <w:r>
      <w:rPr>
        <w:rStyle w:val="PageNumber"/>
      </w:rPr>
      <w:fldChar w:fldCharType="begin"/>
    </w:r>
    <w:r w:rsidRPr="00F40C1E">
      <w:rPr>
        <w:rStyle w:val="PageNumber"/>
        <w:lang w:val="en-US"/>
      </w:rPr>
      <w:instrText xml:space="preserve"> NUMPAGES  \* MERGEFORMAT </w:instrText>
    </w:r>
    <w:r>
      <w:rPr>
        <w:rStyle w:val="PageNumber"/>
      </w:rPr>
      <w:fldChar w:fldCharType="separate"/>
    </w:r>
    <w:r w:rsidR="001422E5">
      <w:rPr>
        <w:rStyle w:val="PageNumber"/>
        <w:noProof/>
        <w:lang w:val="en-US"/>
      </w:rPr>
      <w:t>15</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2A582C" w14:textId="77777777" w:rsidR="00517D50" w:rsidRPr="00F40C1E" w:rsidRDefault="00517D50" w:rsidP="002B4FB1">
    <w:pPr>
      <w:pStyle w:val="Footer"/>
      <w:tabs>
        <w:tab w:val="clear" w:pos="4252"/>
        <w:tab w:val="clear" w:pos="8504"/>
        <w:tab w:val="center" w:pos="7380"/>
        <w:tab w:val="right" w:pos="14850"/>
      </w:tabs>
      <w:jc w:val="left"/>
      <w:rPr>
        <w:lang w:val="en-US"/>
      </w:rPr>
    </w:pPr>
    <w:r w:rsidRPr="0099687B">
      <w:rPr>
        <w:rFonts w:cs="Arial"/>
        <w:lang w:val="en-US"/>
      </w:rPr>
      <w:t>©</w:t>
    </w:r>
    <w:r w:rsidRPr="0099687B">
      <w:rPr>
        <w:lang w:val="en-US"/>
      </w:rPr>
      <w:t xml:space="preserve"> ELCA Information Technology (</w:t>
    </w:r>
    <w:smartTag w:uri="urn:schemas-microsoft-com:office:smarttags" w:element="place">
      <w:smartTag w:uri="urn:schemas-microsoft-com:office:smarttags" w:element="country-region">
        <w:r w:rsidRPr="0099687B">
          <w:rPr>
            <w:lang w:val="en-US"/>
          </w:rPr>
          <w:t>Vietnam</w:t>
        </w:r>
      </w:smartTag>
    </w:smartTag>
    <w:r w:rsidRPr="0099687B">
      <w:rPr>
        <w:lang w:val="en-US"/>
      </w:rPr>
      <w:t>) Ltd. 2007</w:t>
    </w:r>
    <w:r w:rsidRPr="00F40C1E">
      <w:rPr>
        <w:lang w:val="en-US"/>
      </w:rPr>
      <w:tab/>
      <w:t>Self-training roadmap</w:t>
    </w:r>
    <w:r w:rsidRPr="00F40C1E">
      <w:rPr>
        <w:lang w:val="en-US"/>
      </w:rPr>
      <w:tab/>
    </w:r>
    <w:r>
      <w:rPr>
        <w:lang w:val="en-US"/>
      </w:rPr>
      <w:t>V 1.0/23.07.08/RJB</w:t>
    </w:r>
    <w:r w:rsidRPr="008C5F46">
      <w:rPr>
        <w:lang w:val="en-US"/>
      </w:rPr>
      <w:t>/</w:t>
    </w:r>
    <w:r>
      <w:rPr>
        <w:lang w:val="en-US"/>
      </w:rPr>
      <w:t>Valid</w:t>
    </w:r>
    <w:r w:rsidRPr="00F40C1E">
      <w:rPr>
        <w:lang w:val="en-US"/>
      </w:rPr>
      <w:t xml:space="preserve">   </w:t>
    </w:r>
    <w:r>
      <w:rPr>
        <w:rStyle w:val="PageNumber"/>
      </w:rPr>
      <w:fldChar w:fldCharType="begin"/>
    </w:r>
    <w:r w:rsidRPr="00F40C1E">
      <w:rPr>
        <w:rStyle w:val="PageNumber"/>
        <w:lang w:val="en-US"/>
      </w:rPr>
      <w:instrText xml:space="preserve"> PAGE </w:instrText>
    </w:r>
    <w:r>
      <w:rPr>
        <w:rStyle w:val="PageNumber"/>
      </w:rPr>
      <w:fldChar w:fldCharType="separate"/>
    </w:r>
    <w:r>
      <w:rPr>
        <w:rStyle w:val="PageNumber"/>
        <w:noProof/>
        <w:lang w:val="en-US"/>
      </w:rPr>
      <w:t>3</w:t>
    </w:r>
    <w:r>
      <w:rPr>
        <w:rStyle w:val="PageNumber"/>
      </w:rPr>
      <w:fldChar w:fldCharType="end"/>
    </w:r>
    <w:r w:rsidRPr="00F40C1E">
      <w:rPr>
        <w:rStyle w:val="PageNumber"/>
        <w:lang w:val="en-US"/>
      </w:rPr>
      <w:t xml:space="preserve"> / </w:t>
    </w:r>
    <w:r>
      <w:rPr>
        <w:rStyle w:val="PageNumber"/>
      </w:rPr>
      <w:fldChar w:fldCharType="begin"/>
    </w:r>
    <w:r w:rsidRPr="00F40C1E">
      <w:rPr>
        <w:rStyle w:val="PageNumber"/>
        <w:lang w:val="en-US"/>
      </w:rPr>
      <w:instrText xml:space="preserve"> NUMPAGES  \* MERGEFORMAT </w:instrText>
    </w:r>
    <w:r>
      <w:rPr>
        <w:rStyle w:val="PageNumber"/>
      </w:rPr>
      <w:fldChar w:fldCharType="separate"/>
    </w:r>
    <w:r>
      <w:rPr>
        <w:rStyle w:val="PageNumber"/>
        <w:noProof/>
        <w:lang w:val="en-US"/>
      </w:rPr>
      <w:t>3</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9D0CCB" w14:textId="77777777" w:rsidR="00745E01" w:rsidRDefault="00745E01">
      <w:r>
        <w:separator/>
      </w:r>
    </w:p>
  </w:footnote>
  <w:footnote w:type="continuationSeparator" w:id="0">
    <w:p w14:paraId="50D7BEA6" w14:textId="77777777" w:rsidR="00745E01" w:rsidRDefault="00745E01">
      <w:r>
        <w:continuationSeparator/>
      </w:r>
    </w:p>
  </w:footnote>
  <w:footnote w:id="1">
    <w:p w14:paraId="70358695" w14:textId="77777777" w:rsidR="00517D50" w:rsidRPr="004470EC" w:rsidRDefault="00517D50">
      <w:pPr>
        <w:pStyle w:val="FootnoteText"/>
        <w:rPr>
          <w:sz w:val="16"/>
          <w:szCs w:val="16"/>
          <w:lang w:val="en-US"/>
        </w:rPr>
      </w:pPr>
      <w:r>
        <w:rPr>
          <w:rStyle w:val="FootnoteReference"/>
        </w:rPr>
        <w:footnoteRef/>
      </w:r>
      <w:r w:rsidRPr="004470EC">
        <w:rPr>
          <w:lang w:val="en-US"/>
        </w:rPr>
        <w:t xml:space="preserve"> </w:t>
      </w:r>
      <w:r w:rsidRPr="004470EC">
        <w:rPr>
          <w:sz w:val="16"/>
          <w:szCs w:val="16"/>
          <w:lang w:val="en-US"/>
        </w:rPr>
        <w:t xml:space="preserve">R = </w:t>
      </w:r>
      <w:smartTag w:uri="urn:schemas-microsoft-com:office:smarttags" w:element="City">
        <w:smartTag w:uri="urn:schemas-microsoft-com:office:smarttags" w:element="place">
          <w:r w:rsidRPr="004470EC">
            <w:rPr>
              <w:sz w:val="16"/>
              <w:szCs w:val="16"/>
              <w:lang w:val="en-US"/>
            </w:rPr>
            <w:t>Reading</w:t>
          </w:r>
        </w:smartTag>
      </w:smartTag>
      <w:r w:rsidRPr="004470EC">
        <w:rPr>
          <w:sz w:val="16"/>
          <w:szCs w:val="16"/>
          <w:lang w:val="en-US"/>
        </w:rPr>
        <w:t>, E = Exercise, C = Checkpoint</w:t>
      </w:r>
      <w:r>
        <w:rPr>
          <w:sz w:val="16"/>
          <w:szCs w:val="16"/>
          <w:lang w:val="en-US"/>
        </w:rPr>
        <w:t>, P = Presentation, S = Setup</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DF5A5C" w14:textId="77777777" w:rsidR="00517D50" w:rsidRDefault="00517D50">
    <w:pPr>
      <w:pBdr>
        <w:bottom w:val="single" w:sz="6" w:space="3" w:color="auto"/>
      </w:pBdr>
      <w:tabs>
        <w:tab w:val="center" w:pos="4962"/>
        <w:tab w:val="right" w:pos="9498"/>
      </w:tabs>
      <w:spacing w:after="240"/>
      <w:jc w:val="center"/>
      <w:rPr>
        <w:lang w:val="fr-CH"/>
      </w:rPr>
    </w:pPr>
    <w:r>
      <w:rPr>
        <w:lang w:val="fr-CH"/>
      </w:rPr>
      <w:t>Self-training roadmap</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942562" w14:textId="77777777" w:rsidR="00517D50" w:rsidRDefault="00517D50">
    <w:pPr>
      <w:pBdr>
        <w:bottom w:val="single" w:sz="6" w:space="3" w:color="auto"/>
      </w:pBdr>
      <w:tabs>
        <w:tab w:val="center" w:pos="4962"/>
        <w:tab w:val="right" w:pos="9498"/>
      </w:tabs>
      <w:spacing w:after="240"/>
      <w:jc w:val="center"/>
      <w:rPr>
        <w:lang w:val="fr-CH"/>
      </w:rPr>
    </w:pPr>
    <w:r>
      <w:rPr>
        <w:lang w:val="fr-CH"/>
      </w:rPr>
      <w:t>Self-training roadmap</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B840FFCE"/>
    <w:lvl w:ilvl="0">
      <w:start w:val="1"/>
      <w:numFmt w:val="decimal"/>
      <w:pStyle w:val="Heading1"/>
      <w:lvlText w:val="%1."/>
      <w:lvlJc w:val="left"/>
      <w:pPr>
        <w:tabs>
          <w:tab w:val="num" w:pos="0"/>
        </w:tabs>
        <w:ind w:left="425" w:hanging="425"/>
      </w:pPr>
      <w:rPr>
        <w:rFonts w:hint="default"/>
      </w:rPr>
    </w:lvl>
    <w:lvl w:ilvl="1">
      <w:start w:val="1"/>
      <w:numFmt w:val="decimal"/>
      <w:pStyle w:val="Heading2"/>
      <w:lvlText w:val="%1.%2."/>
      <w:lvlJc w:val="left"/>
      <w:pPr>
        <w:tabs>
          <w:tab w:val="num" w:pos="0"/>
        </w:tabs>
        <w:ind w:left="992" w:hanging="992"/>
      </w:pPr>
      <w:rPr>
        <w:rFonts w:hint="default"/>
      </w:rPr>
    </w:lvl>
    <w:lvl w:ilvl="2">
      <w:start w:val="1"/>
      <w:numFmt w:val="decimal"/>
      <w:pStyle w:val="Heading3"/>
      <w:lvlText w:val="%1.%2.%3."/>
      <w:lvlJc w:val="left"/>
      <w:pPr>
        <w:tabs>
          <w:tab w:val="num" w:pos="0"/>
        </w:tabs>
        <w:ind w:left="1701" w:hanging="1701"/>
      </w:pPr>
      <w:rPr>
        <w:rFonts w:hint="default"/>
      </w:rPr>
    </w:lvl>
    <w:lvl w:ilvl="3">
      <w:start w:val="1"/>
      <w:numFmt w:val="decimal"/>
      <w:pStyle w:val="Heading4"/>
      <w:lvlText w:val="%1.%2.%3.%4."/>
      <w:lvlJc w:val="left"/>
      <w:pPr>
        <w:tabs>
          <w:tab w:val="num" w:pos="0"/>
        </w:tabs>
        <w:ind w:left="2694" w:hanging="2694"/>
      </w:pPr>
      <w:rPr>
        <w:rFonts w:hint="default"/>
      </w:rPr>
    </w:lvl>
    <w:lvl w:ilvl="4">
      <w:start w:val="1"/>
      <w:numFmt w:val="decimal"/>
      <w:pStyle w:val="Heading5"/>
      <w:lvlText w:val="%1.%2.%3.%4.%5."/>
      <w:lvlJc w:val="left"/>
      <w:pPr>
        <w:tabs>
          <w:tab w:val="num" w:pos="0"/>
        </w:tabs>
        <w:ind w:left="708" w:hanging="708"/>
      </w:pPr>
      <w:rPr>
        <w:rFonts w:hint="default"/>
      </w:rPr>
    </w:lvl>
    <w:lvl w:ilvl="5">
      <w:start w:val="1"/>
      <w:numFmt w:val="decimal"/>
      <w:pStyle w:val="Heading6"/>
      <w:lvlText w:val="%1.%2.%3.%4.%5.%6."/>
      <w:lvlJc w:val="left"/>
      <w:pPr>
        <w:tabs>
          <w:tab w:val="num" w:pos="0"/>
        </w:tabs>
        <w:ind w:left="1416" w:hanging="708"/>
      </w:pPr>
      <w:rPr>
        <w:rFonts w:hint="default"/>
      </w:rPr>
    </w:lvl>
    <w:lvl w:ilvl="6">
      <w:start w:val="1"/>
      <w:numFmt w:val="decimal"/>
      <w:pStyle w:val="Heading7"/>
      <w:lvlText w:val="%1.%2.%3.%4.%5.%6.%7."/>
      <w:lvlJc w:val="left"/>
      <w:pPr>
        <w:tabs>
          <w:tab w:val="num" w:pos="0"/>
        </w:tabs>
        <w:ind w:left="2124" w:hanging="708"/>
      </w:pPr>
      <w:rPr>
        <w:rFonts w:hint="default"/>
      </w:rPr>
    </w:lvl>
    <w:lvl w:ilvl="7">
      <w:start w:val="1"/>
      <w:numFmt w:val="decimal"/>
      <w:pStyle w:val="Heading8"/>
      <w:lvlText w:val="%1.%2.%3.%4.%5.%6.%7.%8."/>
      <w:lvlJc w:val="left"/>
      <w:pPr>
        <w:tabs>
          <w:tab w:val="num" w:pos="0"/>
        </w:tabs>
        <w:ind w:left="2832" w:hanging="708"/>
      </w:pPr>
      <w:rPr>
        <w:rFonts w:hint="default"/>
      </w:rPr>
    </w:lvl>
    <w:lvl w:ilvl="8">
      <w:start w:val="1"/>
      <w:numFmt w:val="decimal"/>
      <w:pStyle w:val="Heading9"/>
      <w:lvlText w:val="%1.%2.%3.%4.%5.%6.%7.%8.%9."/>
      <w:lvlJc w:val="left"/>
      <w:pPr>
        <w:tabs>
          <w:tab w:val="num" w:pos="0"/>
        </w:tabs>
        <w:ind w:left="3540" w:hanging="708"/>
      </w:pPr>
      <w:rPr>
        <w:rFonts w:hint="default"/>
      </w:rPr>
    </w:lvl>
  </w:abstractNum>
  <w:abstractNum w:abstractNumId="1" w15:restartNumberingAfterBreak="0">
    <w:nsid w:val="FFFFFFFE"/>
    <w:multiLevelType w:val="singleLevel"/>
    <w:tmpl w:val="FFFFFFFF"/>
    <w:lvl w:ilvl="0">
      <w:numFmt w:val="decimal"/>
      <w:lvlText w:val="*"/>
      <w:lvlJc w:val="left"/>
    </w:lvl>
  </w:abstractNum>
  <w:abstractNum w:abstractNumId="2" w15:restartNumberingAfterBreak="0">
    <w:nsid w:val="03A174ED"/>
    <w:multiLevelType w:val="hybridMultilevel"/>
    <w:tmpl w:val="F8D6C13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343CA6"/>
    <w:multiLevelType w:val="hybridMultilevel"/>
    <w:tmpl w:val="D06AEFDE"/>
    <w:lvl w:ilvl="0" w:tplc="11DC7256">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C34092"/>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5" w15:restartNumberingAfterBreak="0">
    <w:nsid w:val="0E475DAD"/>
    <w:multiLevelType w:val="hybridMultilevel"/>
    <w:tmpl w:val="24009D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ED3339"/>
    <w:multiLevelType w:val="hybridMultilevel"/>
    <w:tmpl w:val="9C6A3FC8"/>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3090382"/>
    <w:multiLevelType w:val="hybridMultilevel"/>
    <w:tmpl w:val="38B87B98"/>
    <w:lvl w:ilvl="0" w:tplc="04090005">
      <w:start w:val="1"/>
      <w:numFmt w:val="bullet"/>
      <w:lvlText w:val=""/>
      <w:lvlJc w:val="left"/>
      <w:pPr>
        <w:ind w:left="360" w:hanging="360"/>
      </w:pPr>
      <w:rPr>
        <w:rFonts w:ascii="Wingdings" w:hAnsi="Wingdings" w:hint="default"/>
      </w:rPr>
    </w:lvl>
    <w:lvl w:ilvl="1" w:tplc="04090005">
      <w:start w:val="1"/>
      <w:numFmt w:val="bullet"/>
      <w:lvlText w:val=""/>
      <w:lvlJc w:val="left"/>
      <w:pPr>
        <w:ind w:left="1080" w:hanging="360"/>
      </w:pPr>
      <w:rPr>
        <w:rFonts w:ascii="Wingdings" w:hAnsi="Wingdings"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8" w15:restartNumberingAfterBreak="0">
    <w:nsid w:val="14E54B85"/>
    <w:multiLevelType w:val="hybridMultilevel"/>
    <w:tmpl w:val="402AE320"/>
    <w:lvl w:ilvl="0" w:tplc="6158C82E">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E32672"/>
    <w:multiLevelType w:val="hybridMultilevel"/>
    <w:tmpl w:val="1DA6E2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92435E"/>
    <w:multiLevelType w:val="hybridMultilevel"/>
    <w:tmpl w:val="BFE2F508"/>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19824DB7"/>
    <w:multiLevelType w:val="multilevel"/>
    <w:tmpl w:val="FFFFFFFF"/>
    <w:lvl w:ilvl="0">
      <w:start w:val="1"/>
      <w:numFmt w:val="decimal"/>
      <w:lvlText w:val="%1."/>
      <w:legacy w:legacy="1" w:legacySpace="0" w:legacyIndent="0"/>
      <w:lvlJc w:val="left"/>
      <w:pPr>
        <w:ind w:left="425" w:firstLine="0"/>
      </w:pPr>
    </w:lvl>
    <w:lvl w:ilvl="1">
      <w:start w:val="1"/>
      <w:numFmt w:val="decimal"/>
      <w:lvlText w:val="%1.%2."/>
      <w:legacy w:legacy="1" w:legacySpace="0" w:legacyIndent="0"/>
      <w:lvlJc w:val="left"/>
      <w:pPr>
        <w:ind w:left="992" w:firstLine="0"/>
      </w:pPr>
    </w:lvl>
    <w:lvl w:ilvl="2">
      <w:start w:val="1"/>
      <w:numFmt w:val="decimal"/>
      <w:lvlText w:val="%1.%2.%3."/>
      <w:legacy w:legacy="1" w:legacySpace="0" w:legacyIndent="0"/>
      <w:lvlJc w:val="left"/>
      <w:pPr>
        <w:ind w:left="1701" w:firstLine="0"/>
      </w:pPr>
    </w:lvl>
    <w:lvl w:ilvl="3">
      <w:start w:val="1"/>
      <w:numFmt w:val="decimal"/>
      <w:lvlText w:val="%1.%2.%3.%4."/>
      <w:legacy w:legacy="1" w:legacySpace="0" w:legacyIndent="0"/>
      <w:lvlJc w:val="left"/>
      <w:pPr>
        <w:ind w:left="2694" w:firstLine="0"/>
      </w:pPr>
    </w:lvl>
    <w:lvl w:ilvl="4">
      <w:start w:val="1"/>
      <w:numFmt w:val="decimal"/>
      <w:lvlText w:val="%1.%2.%3.%4.%5."/>
      <w:legacy w:legacy="1" w:legacySpace="0" w:legacyIndent="708"/>
      <w:lvlJc w:val="left"/>
      <w:pPr>
        <w:ind w:left="708" w:hanging="708"/>
      </w:pPr>
    </w:lvl>
    <w:lvl w:ilvl="5">
      <w:start w:val="1"/>
      <w:numFmt w:val="decimal"/>
      <w:lvlText w:val="%1.%2.%3.%4.%5.%6."/>
      <w:legacy w:legacy="1" w:legacySpace="0" w:legacyIndent="708"/>
      <w:lvlJc w:val="left"/>
      <w:pPr>
        <w:ind w:left="1416" w:hanging="708"/>
      </w:pPr>
    </w:lvl>
    <w:lvl w:ilvl="6">
      <w:start w:val="1"/>
      <w:numFmt w:val="decimal"/>
      <w:lvlText w:val="%1.%2.%3.%4.%5.%6.%7."/>
      <w:legacy w:legacy="1" w:legacySpace="0" w:legacyIndent="708"/>
      <w:lvlJc w:val="left"/>
      <w:pPr>
        <w:ind w:left="2124" w:hanging="708"/>
      </w:pPr>
    </w:lvl>
    <w:lvl w:ilvl="7">
      <w:start w:val="1"/>
      <w:numFmt w:val="decimal"/>
      <w:lvlText w:val="%1.%2.%3.%4.%5.%6.%7.%8."/>
      <w:legacy w:legacy="1" w:legacySpace="0" w:legacyIndent="708"/>
      <w:lvlJc w:val="left"/>
      <w:pPr>
        <w:ind w:left="2832" w:hanging="708"/>
      </w:pPr>
    </w:lvl>
    <w:lvl w:ilvl="8">
      <w:start w:val="1"/>
      <w:numFmt w:val="decimal"/>
      <w:lvlText w:val="%1.%2.%3.%4.%5.%6.%7.%8.%9."/>
      <w:legacy w:legacy="1" w:legacySpace="0" w:legacyIndent="708"/>
      <w:lvlJc w:val="left"/>
      <w:pPr>
        <w:ind w:left="3540" w:hanging="708"/>
      </w:pPr>
    </w:lvl>
  </w:abstractNum>
  <w:abstractNum w:abstractNumId="12" w15:restartNumberingAfterBreak="0">
    <w:nsid w:val="1A6A112D"/>
    <w:multiLevelType w:val="hybridMultilevel"/>
    <w:tmpl w:val="494448C6"/>
    <w:lvl w:ilvl="0" w:tplc="04090005">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 w15:restartNumberingAfterBreak="0">
    <w:nsid w:val="26D030B8"/>
    <w:multiLevelType w:val="hybridMultilevel"/>
    <w:tmpl w:val="A19456C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29237D"/>
    <w:multiLevelType w:val="hybridMultilevel"/>
    <w:tmpl w:val="77DA6A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A7567F"/>
    <w:multiLevelType w:val="hybridMultilevel"/>
    <w:tmpl w:val="37901F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C24D15"/>
    <w:multiLevelType w:val="singleLevel"/>
    <w:tmpl w:val="B66A8F7E"/>
    <w:lvl w:ilvl="0">
      <w:start w:val="1"/>
      <w:numFmt w:val="decimal"/>
      <w:pStyle w:val="listenum"/>
      <w:lvlText w:val="%1."/>
      <w:lvlJc w:val="left"/>
      <w:pPr>
        <w:tabs>
          <w:tab w:val="num" w:pos="1276"/>
        </w:tabs>
        <w:ind w:left="1276" w:hanging="425"/>
      </w:pPr>
    </w:lvl>
  </w:abstractNum>
  <w:abstractNum w:abstractNumId="17" w15:restartNumberingAfterBreak="0">
    <w:nsid w:val="2DBB1EA0"/>
    <w:multiLevelType w:val="hybridMultilevel"/>
    <w:tmpl w:val="296C84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B42B03"/>
    <w:multiLevelType w:val="hybridMultilevel"/>
    <w:tmpl w:val="9C70E5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8D03D1"/>
    <w:multiLevelType w:val="hybridMultilevel"/>
    <w:tmpl w:val="1252506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607435"/>
    <w:multiLevelType w:val="hybridMultilevel"/>
    <w:tmpl w:val="BA389A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B16EA4"/>
    <w:multiLevelType w:val="hybridMultilevel"/>
    <w:tmpl w:val="D22A11E0"/>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2" w15:restartNumberingAfterBreak="0">
    <w:nsid w:val="403211CC"/>
    <w:multiLevelType w:val="hybridMultilevel"/>
    <w:tmpl w:val="F25AF6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3A2AE7"/>
    <w:multiLevelType w:val="singleLevel"/>
    <w:tmpl w:val="347E37F0"/>
    <w:lvl w:ilvl="0">
      <w:start w:val="1"/>
      <w:numFmt w:val="bullet"/>
      <w:pStyle w:val="liste"/>
      <w:lvlText w:val=""/>
      <w:lvlJc w:val="left"/>
      <w:pPr>
        <w:tabs>
          <w:tab w:val="num" w:pos="1276"/>
        </w:tabs>
        <w:ind w:left="1276" w:hanging="425"/>
      </w:pPr>
      <w:rPr>
        <w:rFonts w:ascii="Symbol" w:hAnsi="Symbol" w:hint="default"/>
      </w:rPr>
    </w:lvl>
  </w:abstractNum>
  <w:abstractNum w:abstractNumId="24" w15:restartNumberingAfterBreak="0">
    <w:nsid w:val="41A87DC3"/>
    <w:multiLevelType w:val="hybridMultilevel"/>
    <w:tmpl w:val="BEA8CA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9E57C6"/>
    <w:multiLevelType w:val="hybridMultilevel"/>
    <w:tmpl w:val="5AA8359E"/>
    <w:lvl w:ilvl="0" w:tplc="2624A8F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336789"/>
    <w:multiLevelType w:val="hybridMultilevel"/>
    <w:tmpl w:val="A2B2EE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BD3154A"/>
    <w:multiLevelType w:val="hybridMultilevel"/>
    <w:tmpl w:val="C4E651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637437"/>
    <w:multiLevelType w:val="hybridMultilevel"/>
    <w:tmpl w:val="6DC209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7B0CAB"/>
    <w:multiLevelType w:val="hybridMultilevel"/>
    <w:tmpl w:val="27EA9200"/>
    <w:lvl w:ilvl="0" w:tplc="04090003">
      <w:start w:val="1"/>
      <w:numFmt w:val="bullet"/>
      <w:lvlText w:val="o"/>
      <w:lvlJc w:val="left"/>
      <w:pPr>
        <w:tabs>
          <w:tab w:val="num" w:pos="720"/>
        </w:tabs>
        <w:ind w:left="720" w:hanging="360"/>
      </w:pPr>
      <w:rPr>
        <w:rFonts w:ascii="Courier New" w:hAnsi="Courier New" w:cs="Courier New" w:hint="default"/>
      </w:rPr>
    </w:lvl>
    <w:lvl w:ilvl="1" w:tplc="04090003" w:tentative="1">
      <w:start w:val="1"/>
      <w:numFmt w:val="bullet"/>
      <w:lvlText w:val="o"/>
      <w:lvlJc w:val="left"/>
      <w:pPr>
        <w:ind w:left="949" w:hanging="360"/>
      </w:pPr>
      <w:rPr>
        <w:rFonts w:ascii="Courier New" w:hAnsi="Courier New" w:cs="Courier New" w:hint="default"/>
      </w:rPr>
    </w:lvl>
    <w:lvl w:ilvl="2" w:tplc="04090005" w:tentative="1">
      <w:start w:val="1"/>
      <w:numFmt w:val="bullet"/>
      <w:lvlText w:val=""/>
      <w:lvlJc w:val="left"/>
      <w:pPr>
        <w:ind w:left="1669" w:hanging="360"/>
      </w:pPr>
      <w:rPr>
        <w:rFonts w:ascii="Wingdings" w:hAnsi="Wingdings" w:hint="default"/>
      </w:rPr>
    </w:lvl>
    <w:lvl w:ilvl="3" w:tplc="04090001" w:tentative="1">
      <w:start w:val="1"/>
      <w:numFmt w:val="bullet"/>
      <w:lvlText w:val=""/>
      <w:lvlJc w:val="left"/>
      <w:pPr>
        <w:ind w:left="2389" w:hanging="360"/>
      </w:pPr>
      <w:rPr>
        <w:rFonts w:ascii="Symbol" w:hAnsi="Symbol" w:hint="default"/>
      </w:rPr>
    </w:lvl>
    <w:lvl w:ilvl="4" w:tplc="04090003" w:tentative="1">
      <w:start w:val="1"/>
      <w:numFmt w:val="bullet"/>
      <w:lvlText w:val="o"/>
      <w:lvlJc w:val="left"/>
      <w:pPr>
        <w:ind w:left="3109" w:hanging="360"/>
      </w:pPr>
      <w:rPr>
        <w:rFonts w:ascii="Courier New" w:hAnsi="Courier New" w:cs="Courier New" w:hint="default"/>
      </w:rPr>
    </w:lvl>
    <w:lvl w:ilvl="5" w:tplc="04090005" w:tentative="1">
      <w:start w:val="1"/>
      <w:numFmt w:val="bullet"/>
      <w:lvlText w:val=""/>
      <w:lvlJc w:val="left"/>
      <w:pPr>
        <w:ind w:left="3829" w:hanging="360"/>
      </w:pPr>
      <w:rPr>
        <w:rFonts w:ascii="Wingdings" w:hAnsi="Wingdings" w:hint="default"/>
      </w:rPr>
    </w:lvl>
    <w:lvl w:ilvl="6" w:tplc="04090001" w:tentative="1">
      <w:start w:val="1"/>
      <w:numFmt w:val="bullet"/>
      <w:lvlText w:val=""/>
      <w:lvlJc w:val="left"/>
      <w:pPr>
        <w:ind w:left="4549" w:hanging="360"/>
      </w:pPr>
      <w:rPr>
        <w:rFonts w:ascii="Symbol" w:hAnsi="Symbol" w:hint="default"/>
      </w:rPr>
    </w:lvl>
    <w:lvl w:ilvl="7" w:tplc="04090003" w:tentative="1">
      <w:start w:val="1"/>
      <w:numFmt w:val="bullet"/>
      <w:lvlText w:val="o"/>
      <w:lvlJc w:val="left"/>
      <w:pPr>
        <w:ind w:left="5269" w:hanging="360"/>
      </w:pPr>
      <w:rPr>
        <w:rFonts w:ascii="Courier New" w:hAnsi="Courier New" w:cs="Courier New" w:hint="default"/>
      </w:rPr>
    </w:lvl>
    <w:lvl w:ilvl="8" w:tplc="04090005" w:tentative="1">
      <w:start w:val="1"/>
      <w:numFmt w:val="bullet"/>
      <w:lvlText w:val=""/>
      <w:lvlJc w:val="left"/>
      <w:pPr>
        <w:ind w:left="5989" w:hanging="360"/>
      </w:pPr>
      <w:rPr>
        <w:rFonts w:ascii="Wingdings" w:hAnsi="Wingdings" w:hint="default"/>
      </w:rPr>
    </w:lvl>
  </w:abstractNum>
  <w:abstractNum w:abstractNumId="30" w15:restartNumberingAfterBreak="0">
    <w:nsid w:val="5BB45B8F"/>
    <w:multiLevelType w:val="hybridMultilevel"/>
    <w:tmpl w:val="A304702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BE54BD"/>
    <w:multiLevelType w:val="hybridMultilevel"/>
    <w:tmpl w:val="62467A0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19725D"/>
    <w:multiLevelType w:val="hybridMultilevel"/>
    <w:tmpl w:val="48123A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219768B"/>
    <w:multiLevelType w:val="hybridMultilevel"/>
    <w:tmpl w:val="170805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4786C6A"/>
    <w:multiLevelType w:val="hybridMultilevel"/>
    <w:tmpl w:val="ED5472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4BB0D5F"/>
    <w:multiLevelType w:val="hybridMultilevel"/>
    <w:tmpl w:val="40A442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706044C"/>
    <w:multiLevelType w:val="hybridMultilevel"/>
    <w:tmpl w:val="098A35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D032177"/>
    <w:multiLevelType w:val="hybridMultilevel"/>
    <w:tmpl w:val="F5403FC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EF25DB0"/>
    <w:multiLevelType w:val="hybridMultilevel"/>
    <w:tmpl w:val="E3E2F41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6"/>
  </w:num>
  <w:num w:numId="3">
    <w:abstractNumId w:val="1"/>
    <w:lvlOverride w:ilvl="0">
      <w:lvl w:ilvl="0">
        <w:start w:val="1"/>
        <w:numFmt w:val="bullet"/>
        <w:lvlText w:val=""/>
        <w:legacy w:legacy="1" w:legacySpace="0" w:legacyIndent="0"/>
        <w:lvlJc w:val="left"/>
        <w:pPr>
          <w:ind w:left="708" w:firstLine="0"/>
        </w:pPr>
        <w:rPr>
          <w:rFonts w:ascii="Courier" w:hAnsi="Courier" w:hint="default"/>
        </w:rPr>
      </w:lvl>
    </w:lvlOverride>
  </w:num>
  <w:num w:numId="4">
    <w:abstractNumId w:val="23"/>
  </w:num>
  <w:num w:numId="5">
    <w:abstractNumId w:val="11"/>
  </w:num>
  <w:num w:numId="6">
    <w:abstractNumId w:val="10"/>
  </w:num>
  <w:num w:numId="7">
    <w:abstractNumId w:val="0"/>
  </w:num>
  <w:num w:numId="8">
    <w:abstractNumId w:val="4"/>
  </w:num>
  <w:num w:numId="9">
    <w:abstractNumId w:val="21"/>
  </w:num>
  <w:num w:numId="10">
    <w:abstractNumId w:val="7"/>
  </w:num>
  <w:num w:numId="11">
    <w:abstractNumId w:val="7"/>
  </w:num>
  <w:num w:numId="12">
    <w:abstractNumId w:val="3"/>
  </w:num>
  <w:num w:numId="13">
    <w:abstractNumId w:val="25"/>
  </w:num>
  <w:num w:numId="14">
    <w:abstractNumId w:val="15"/>
  </w:num>
  <w:num w:numId="15">
    <w:abstractNumId w:val="28"/>
  </w:num>
  <w:num w:numId="16">
    <w:abstractNumId w:val="30"/>
  </w:num>
  <w:num w:numId="17">
    <w:abstractNumId w:val="36"/>
  </w:num>
  <w:num w:numId="18">
    <w:abstractNumId w:val="6"/>
  </w:num>
  <w:num w:numId="19">
    <w:abstractNumId w:val="29"/>
  </w:num>
  <w:num w:numId="20">
    <w:abstractNumId w:val="8"/>
  </w:num>
  <w:num w:numId="21">
    <w:abstractNumId w:val="12"/>
  </w:num>
  <w:num w:numId="22">
    <w:abstractNumId w:val="2"/>
  </w:num>
  <w:num w:numId="23">
    <w:abstractNumId w:val="26"/>
  </w:num>
  <w:num w:numId="24">
    <w:abstractNumId w:val="20"/>
  </w:num>
  <w:num w:numId="25">
    <w:abstractNumId w:val="37"/>
  </w:num>
  <w:num w:numId="26">
    <w:abstractNumId w:val="17"/>
  </w:num>
  <w:num w:numId="27">
    <w:abstractNumId w:val="19"/>
  </w:num>
  <w:num w:numId="28">
    <w:abstractNumId w:val="18"/>
  </w:num>
  <w:num w:numId="29">
    <w:abstractNumId w:val="5"/>
  </w:num>
  <w:num w:numId="30">
    <w:abstractNumId w:val="14"/>
  </w:num>
  <w:num w:numId="31">
    <w:abstractNumId w:val="27"/>
  </w:num>
  <w:num w:numId="32">
    <w:abstractNumId w:val="32"/>
  </w:num>
  <w:num w:numId="33">
    <w:abstractNumId w:val="35"/>
  </w:num>
  <w:num w:numId="34">
    <w:abstractNumId w:val="33"/>
  </w:num>
  <w:num w:numId="35">
    <w:abstractNumId w:val="38"/>
  </w:num>
  <w:num w:numId="36">
    <w:abstractNumId w:val="31"/>
  </w:num>
  <w:num w:numId="37">
    <w:abstractNumId w:val="22"/>
  </w:num>
  <w:num w:numId="38">
    <w:abstractNumId w:val="13"/>
  </w:num>
  <w:num w:numId="39">
    <w:abstractNumId w:val="24"/>
  </w:num>
  <w:num w:numId="40">
    <w:abstractNumId w:val="34"/>
  </w:num>
  <w:num w:numId="41">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ran Han Minh">
    <w15:presenceInfo w15:providerId="AD" w15:userId="S-1-5-21-1678003297-3573405546-1796828860-5414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2"/>
  <w:printFractionalCharacterWidth/>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09"/>
  <w:hyphenationZone w:val="425"/>
  <w:doNotHyphenateCaps/>
  <w:displayHorizontalDrawingGridEvery w:val="0"/>
  <w:displayVerticalDrawingGridEvery w:val="0"/>
  <w:doNotUseMarginsForDrawingGridOrigin/>
  <w:doNotShadeFormData/>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54CA"/>
    <w:rsid w:val="00005441"/>
    <w:rsid w:val="00011930"/>
    <w:rsid w:val="00011E47"/>
    <w:rsid w:val="000134D7"/>
    <w:rsid w:val="00013F1A"/>
    <w:rsid w:val="00015248"/>
    <w:rsid w:val="00017E1F"/>
    <w:rsid w:val="0003474A"/>
    <w:rsid w:val="00040B44"/>
    <w:rsid w:val="00046AED"/>
    <w:rsid w:val="00050CD3"/>
    <w:rsid w:val="00051074"/>
    <w:rsid w:val="00054B9E"/>
    <w:rsid w:val="00054FA4"/>
    <w:rsid w:val="00057FB0"/>
    <w:rsid w:val="00066020"/>
    <w:rsid w:val="000855E8"/>
    <w:rsid w:val="000905F9"/>
    <w:rsid w:val="00090DC1"/>
    <w:rsid w:val="00092329"/>
    <w:rsid w:val="00092C1C"/>
    <w:rsid w:val="00093838"/>
    <w:rsid w:val="000A02E1"/>
    <w:rsid w:val="000A1B74"/>
    <w:rsid w:val="000A1E03"/>
    <w:rsid w:val="000A2CBC"/>
    <w:rsid w:val="000B349A"/>
    <w:rsid w:val="000B3BB6"/>
    <w:rsid w:val="000B77D8"/>
    <w:rsid w:val="000C35F7"/>
    <w:rsid w:val="000D54FC"/>
    <w:rsid w:val="000D620D"/>
    <w:rsid w:val="000E6419"/>
    <w:rsid w:val="000F1470"/>
    <w:rsid w:val="000F1B9D"/>
    <w:rsid w:val="00104BE0"/>
    <w:rsid w:val="0010532A"/>
    <w:rsid w:val="0010639B"/>
    <w:rsid w:val="00114076"/>
    <w:rsid w:val="00114B1D"/>
    <w:rsid w:val="00114ECC"/>
    <w:rsid w:val="001151D8"/>
    <w:rsid w:val="001238C5"/>
    <w:rsid w:val="001422E5"/>
    <w:rsid w:val="00146631"/>
    <w:rsid w:val="00146967"/>
    <w:rsid w:val="00151D60"/>
    <w:rsid w:val="00152313"/>
    <w:rsid w:val="00154C51"/>
    <w:rsid w:val="00165BE4"/>
    <w:rsid w:val="00167E0C"/>
    <w:rsid w:val="001754B3"/>
    <w:rsid w:val="00176CF5"/>
    <w:rsid w:val="001772EF"/>
    <w:rsid w:val="001935DE"/>
    <w:rsid w:val="00195726"/>
    <w:rsid w:val="001A1B78"/>
    <w:rsid w:val="001A2292"/>
    <w:rsid w:val="001A4E8F"/>
    <w:rsid w:val="001B26F0"/>
    <w:rsid w:val="001B5927"/>
    <w:rsid w:val="001C00E2"/>
    <w:rsid w:val="001C3CA9"/>
    <w:rsid w:val="001C3D0A"/>
    <w:rsid w:val="001C749D"/>
    <w:rsid w:val="001D3EE0"/>
    <w:rsid w:val="001D46D3"/>
    <w:rsid w:val="001D4796"/>
    <w:rsid w:val="001E0B34"/>
    <w:rsid w:val="001E1082"/>
    <w:rsid w:val="001E327F"/>
    <w:rsid w:val="001E3598"/>
    <w:rsid w:val="001E561A"/>
    <w:rsid w:val="001E6B8B"/>
    <w:rsid w:val="001F0BCD"/>
    <w:rsid w:val="001F139E"/>
    <w:rsid w:val="001F403A"/>
    <w:rsid w:val="001F75B6"/>
    <w:rsid w:val="00200B2D"/>
    <w:rsid w:val="00202C7E"/>
    <w:rsid w:val="00205101"/>
    <w:rsid w:val="00205EEB"/>
    <w:rsid w:val="00211035"/>
    <w:rsid w:val="00212BE7"/>
    <w:rsid w:val="00213CEF"/>
    <w:rsid w:val="00214E01"/>
    <w:rsid w:val="002175E8"/>
    <w:rsid w:val="00217CA4"/>
    <w:rsid w:val="0022466F"/>
    <w:rsid w:val="00230CF1"/>
    <w:rsid w:val="00232FBD"/>
    <w:rsid w:val="00237D15"/>
    <w:rsid w:val="00246E98"/>
    <w:rsid w:val="00250B3A"/>
    <w:rsid w:val="0025766F"/>
    <w:rsid w:val="00257CC4"/>
    <w:rsid w:val="00272C5F"/>
    <w:rsid w:val="0027333E"/>
    <w:rsid w:val="002733B4"/>
    <w:rsid w:val="00275E5D"/>
    <w:rsid w:val="002773E1"/>
    <w:rsid w:val="00277C66"/>
    <w:rsid w:val="00281494"/>
    <w:rsid w:val="00282AB4"/>
    <w:rsid w:val="002872D4"/>
    <w:rsid w:val="00287BFD"/>
    <w:rsid w:val="00294115"/>
    <w:rsid w:val="002977AF"/>
    <w:rsid w:val="002A0EB2"/>
    <w:rsid w:val="002A1B1D"/>
    <w:rsid w:val="002A2CB7"/>
    <w:rsid w:val="002A377B"/>
    <w:rsid w:val="002A5216"/>
    <w:rsid w:val="002A6A4A"/>
    <w:rsid w:val="002B03BA"/>
    <w:rsid w:val="002B4FB1"/>
    <w:rsid w:val="002C0831"/>
    <w:rsid w:val="002C1F71"/>
    <w:rsid w:val="002C3A05"/>
    <w:rsid w:val="002C5475"/>
    <w:rsid w:val="002D06C5"/>
    <w:rsid w:val="002D15BF"/>
    <w:rsid w:val="002D21AC"/>
    <w:rsid w:val="002D274A"/>
    <w:rsid w:val="002D5E82"/>
    <w:rsid w:val="002D684F"/>
    <w:rsid w:val="002E0128"/>
    <w:rsid w:val="002E0A9A"/>
    <w:rsid w:val="002E24EE"/>
    <w:rsid w:val="002F2849"/>
    <w:rsid w:val="002F587B"/>
    <w:rsid w:val="002F610C"/>
    <w:rsid w:val="00302217"/>
    <w:rsid w:val="0030312A"/>
    <w:rsid w:val="00306470"/>
    <w:rsid w:val="00312747"/>
    <w:rsid w:val="00313E53"/>
    <w:rsid w:val="003141A9"/>
    <w:rsid w:val="00314952"/>
    <w:rsid w:val="00317BC3"/>
    <w:rsid w:val="0032198B"/>
    <w:rsid w:val="00322D9C"/>
    <w:rsid w:val="003277AC"/>
    <w:rsid w:val="00333440"/>
    <w:rsid w:val="00333B87"/>
    <w:rsid w:val="00335EAE"/>
    <w:rsid w:val="00336882"/>
    <w:rsid w:val="0035096D"/>
    <w:rsid w:val="003523BC"/>
    <w:rsid w:val="0035292B"/>
    <w:rsid w:val="003554C2"/>
    <w:rsid w:val="0035649E"/>
    <w:rsid w:val="0036110D"/>
    <w:rsid w:val="003664CE"/>
    <w:rsid w:val="0037205F"/>
    <w:rsid w:val="003755D1"/>
    <w:rsid w:val="00380102"/>
    <w:rsid w:val="00381ED8"/>
    <w:rsid w:val="00381F09"/>
    <w:rsid w:val="00384368"/>
    <w:rsid w:val="0038440E"/>
    <w:rsid w:val="003A1596"/>
    <w:rsid w:val="003A3488"/>
    <w:rsid w:val="003A5596"/>
    <w:rsid w:val="003A630A"/>
    <w:rsid w:val="003A65F2"/>
    <w:rsid w:val="003B0395"/>
    <w:rsid w:val="003B11FE"/>
    <w:rsid w:val="003B5B78"/>
    <w:rsid w:val="003B6C5E"/>
    <w:rsid w:val="003B7B33"/>
    <w:rsid w:val="003D1A9D"/>
    <w:rsid w:val="003D39B0"/>
    <w:rsid w:val="003D6A16"/>
    <w:rsid w:val="003D7495"/>
    <w:rsid w:val="003E05A8"/>
    <w:rsid w:val="003E4E01"/>
    <w:rsid w:val="003E5D3C"/>
    <w:rsid w:val="003E6496"/>
    <w:rsid w:val="003E70F1"/>
    <w:rsid w:val="003F2D4F"/>
    <w:rsid w:val="003F4399"/>
    <w:rsid w:val="003F44B0"/>
    <w:rsid w:val="003F7324"/>
    <w:rsid w:val="004030F8"/>
    <w:rsid w:val="0041188B"/>
    <w:rsid w:val="004123A3"/>
    <w:rsid w:val="00412757"/>
    <w:rsid w:val="00416777"/>
    <w:rsid w:val="00420486"/>
    <w:rsid w:val="00430FAB"/>
    <w:rsid w:val="00431C7F"/>
    <w:rsid w:val="004371FA"/>
    <w:rsid w:val="0044423A"/>
    <w:rsid w:val="00444CD8"/>
    <w:rsid w:val="004470EC"/>
    <w:rsid w:val="004542C2"/>
    <w:rsid w:val="00466F6C"/>
    <w:rsid w:val="0047218F"/>
    <w:rsid w:val="00473204"/>
    <w:rsid w:val="00475ACB"/>
    <w:rsid w:val="0048057E"/>
    <w:rsid w:val="004806A0"/>
    <w:rsid w:val="0048138D"/>
    <w:rsid w:val="00482746"/>
    <w:rsid w:val="0048458D"/>
    <w:rsid w:val="004875BF"/>
    <w:rsid w:val="0049057E"/>
    <w:rsid w:val="004A5A7D"/>
    <w:rsid w:val="004A5DF5"/>
    <w:rsid w:val="004B1B82"/>
    <w:rsid w:val="004B68D5"/>
    <w:rsid w:val="004B7501"/>
    <w:rsid w:val="004C36D3"/>
    <w:rsid w:val="004C5259"/>
    <w:rsid w:val="004C7DAF"/>
    <w:rsid w:val="004E5450"/>
    <w:rsid w:val="004E5AD2"/>
    <w:rsid w:val="004E696B"/>
    <w:rsid w:val="004E7731"/>
    <w:rsid w:val="004F1A66"/>
    <w:rsid w:val="004F2955"/>
    <w:rsid w:val="0050459D"/>
    <w:rsid w:val="00505029"/>
    <w:rsid w:val="00507000"/>
    <w:rsid w:val="0051095E"/>
    <w:rsid w:val="00513730"/>
    <w:rsid w:val="00517D50"/>
    <w:rsid w:val="00521440"/>
    <w:rsid w:val="00522DAE"/>
    <w:rsid w:val="00523179"/>
    <w:rsid w:val="0052476D"/>
    <w:rsid w:val="005300B2"/>
    <w:rsid w:val="00537713"/>
    <w:rsid w:val="00537E6E"/>
    <w:rsid w:val="00540A35"/>
    <w:rsid w:val="00544A9A"/>
    <w:rsid w:val="00545350"/>
    <w:rsid w:val="005454B0"/>
    <w:rsid w:val="005509B4"/>
    <w:rsid w:val="005526D1"/>
    <w:rsid w:val="005557F3"/>
    <w:rsid w:val="00561362"/>
    <w:rsid w:val="00572292"/>
    <w:rsid w:val="005723C3"/>
    <w:rsid w:val="005738B1"/>
    <w:rsid w:val="00577ABC"/>
    <w:rsid w:val="00586DEA"/>
    <w:rsid w:val="00587305"/>
    <w:rsid w:val="00594961"/>
    <w:rsid w:val="005B0334"/>
    <w:rsid w:val="005C0008"/>
    <w:rsid w:val="005C3084"/>
    <w:rsid w:val="005C4584"/>
    <w:rsid w:val="005C4980"/>
    <w:rsid w:val="005C4C4B"/>
    <w:rsid w:val="005D0D2C"/>
    <w:rsid w:val="005D0DE6"/>
    <w:rsid w:val="005D1DC3"/>
    <w:rsid w:val="005D2DFB"/>
    <w:rsid w:val="005D48C2"/>
    <w:rsid w:val="005D7812"/>
    <w:rsid w:val="005E69AD"/>
    <w:rsid w:val="005E6CF1"/>
    <w:rsid w:val="005F17D9"/>
    <w:rsid w:val="005F1F0B"/>
    <w:rsid w:val="005F2FE0"/>
    <w:rsid w:val="005F6350"/>
    <w:rsid w:val="006071FD"/>
    <w:rsid w:val="00610A4D"/>
    <w:rsid w:val="00617940"/>
    <w:rsid w:val="00620BFB"/>
    <w:rsid w:val="006277E0"/>
    <w:rsid w:val="0062794B"/>
    <w:rsid w:val="00635A67"/>
    <w:rsid w:val="00641936"/>
    <w:rsid w:val="0064560C"/>
    <w:rsid w:val="00655FA4"/>
    <w:rsid w:val="0065684E"/>
    <w:rsid w:val="00673846"/>
    <w:rsid w:val="006756A5"/>
    <w:rsid w:val="00692783"/>
    <w:rsid w:val="006935CC"/>
    <w:rsid w:val="006957D6"/>
    <w:rsid w:val="006972D9"/>
    <w:rsid w:val="00697917"/>
    <w:rsid w:val="006A1FED"/>
    <w:rsid w:val="006A7928"/>
    <w:rsid w:val="006B0A61"/>
    <w:rsid w:val="006B4DA9"/>
    <w:rsid w:val="006C0370"/>
    <w:rsid w:val="006C54CA"/>
    <w:rsid w:val="006D20DA"/>
    <w:rsid w:val="006D63E8"/>
    <w:rsid w:val="006D6B98"/>
    <w:rsid w:val="006E49DA"/>
    <w:rsid w:val="006E5E88"/>
    <w:rsid w:val="006E6EE6"/>
    <w:rsid w:val="006F2CAD"/>
    <w:rsid w:val="006F3817"/>
    <w:rsid w:val="006F4C4F"/>
    <w:rsid w:val="00703BA1"/>
    <w:rsid w:val="0070550D"/>
    <w:rsid w:val="00711475"/>
    <w:rsid w:val="00713585"/>
    <w:rsid w:val="00715692"/>
    <w:rsid w:val="007167CC"/>
    <w:rsid w:val="00717CF4"/>
    <w:rsid w:val="00727803"/>
    <w:rsid w:val="007366C0"/>
    <w:rsid w:val="007378DB"/>
    <w:rsid w:val="0074119F"/>
    <w:rsid w:val="007422D7"/>
    <w:rsid w:val="007441DC"/>
    <w:rsid w:val="00745E01"/>
    <w:rsid w:val="00753D55"/>
    <w:rsid w:val="00765870"/>
    <w:rsid w:val="00765C6A"/>
    <w:rsid w:val="00771DAD"/>
    <w:rsid w:val="007748C5"/>
    <w:rsid w:val="00777EFD"/>
    <w:rsid w:val="00793192"/>
    <w:rsid w:val="0079349D"/>
    <w:rsid w:val="0079509A"/>
    <w:rsid w:val="00797C76"/>
    <w:rsid w:val="007A0AC2"/>
    <w:rsid w:val="007A4C82"/>
    <w:rsid w:val="007A692C"/>
    <w:rsid w:val="007A71D4"/>
    <w:rsid w:val="007B01C5"/>
    <w:rsid w:val="007B105C"/>
    <w:rsid w:val="007B1F1C"/>
    <w:rsid w:val="007B2B9B"/>
    <w:rsid w:val="007B332D"/>
    <w:rsid w:val="007B5023"/>
    <w:rsid w:val="007B639E"/>
    <w:rsid w:val="007B6F75"/>
    <w:rsid w:val="007C0B1A"/>
    <w:rsid w:val="007C3795"/>
    <w:rsid w:val="007C3825"/>
    <w:rsid w:val="007C43FB"/>
    <w:rsid w:val="007C6F31"/>
    <w:rsid w:val="007C77A0"/>
    <w:rsid w:val="007D20B4"/>
    <w:rsid w:val="007D3149"/>
    <w:rsid w:val="007D4E48"/>
    <w:rsid w:val="007D6CA1"/>
    <w:rsid w:val="007D7C1F"/>
    <w:rsid w:val="007E12BC"/>
    <w:rsid w:val="007E2594"/>
    <w:rsid w:val="007F1375"/>
    <w:rsid w:val="007F228C"/>
    <w:rsid w:val="007F2CE4"/>
    <w:rsid w:val="007F58A9"/>
    <w:rsid w:val="007F664B"/>
    <w:rsid w:val="007F73A9"/>
    <w:rsid w:val="0080464F"/>
    <w:rsid w:val="00805F9A"/>
    <w:rsid w:val="008121DD"/>
    <w:rsid w:val="008144AB"/>
    <w:rsid w:val="0081468C"/>
    <w:rsid w:val="00817C33"/>
    <w:rsid w:val="0082306D"/>
    <w:rsid w:val="00823443"/>
    <w:rsid w:val="00826217"/>
    <w:rsid w:val="00826A3A"/>
    <w:rsid w:val="008375EA"/>
    <w:rsid w:val="00842042"/>
    <w:rsid w:val="00842B83"/>
    <w:rsid w:val="00842CD2"/>
    <w:rsid w:val="00843D74"/>
    <w:rsid w:val="00844BC9"/>
    <w:rsid w:val="008470B7"/>
    <w:rsid w:val="0085236D"/>
    <w:rsid w:val="00852836"/>
    <w:rsid w:val="00853476"/>
    <w:rsid w:val="00856410"/>
    <w:rsid w:val="00866F8C"/>
    <w:rsid w:val="0087112B"/>
    <w:rsid w:val="008771C4"/>
    <w:rsid w:val="00877CE9"/>
    <w:rsid w:val="00883484"/>
    <w:rsid w:val="008843C0"/>
    <w:rsid w:val="00887D2F"/>
    <w:rsid w:val="00891705"/>
    <w:rsid w:val="00891827"/>
    <w:rsid w:val="00891ED6"/>
    <w:rsid w:val="00895E57"/>
    <w:rsid w:val="008A23AD"/>
    <w:rsid w:val="008A3653"/>
    <w:rsid w:val="008B2C3D"/>
    <w:rsid w:val="008B58FF"/>
    <w:rsid w:val="008B60A5"/>
    <w:rsid w:val="008C0232"/>
    <w:rsid w:val="008C0E2A"/>
    <w:rsid w:val="008C4DA6"/>
    <w:rsid w:val="008D09B9"/>
    <w:rsid w:val="008D2AC5"/>
    <w:rsid w:val="008D4279"/>
    <w:rsid w:val="008D575D"/>
    <w:rsid w:val="008E3119"/>
    <w:rsid w:val="008E3DA3"/>
    <w:rsid w:val="008E3DC5"/>
    <w:rsid w:val="008F02CA"/>
    <w:rsid w:val="008F1CBC"/>
    <w:rsid w:val="008F3AD6"/>
    <w:rsid w:val="00907660"/>
    <w:rsid w:val="009076B2"/>
    <w:rsid w:val="009100FB"/>
    <w:rsid w:val="00912E45"/>
    <w:rsid w:val="00914099"/>
    <w:rsid w:val="0092286A"/>
    <w:rsid w:val="00930973"/>
    <w:rsid w:val="009318F1"/>
    <w:rsid w:val="00932D70"/>
    <w:rsid w:val="00934BDA"/>
    <w:rsid w:val="0093603C"/>
    <w:rsid w:val="0093722C"/>
    <w:rsid w:val="00940F5E"/>
    <w:rsid w:val="009421C7"/>
    <w:rsid w:val="009508FF"/>
    <w:rsid w:val="00954FE9"/>
    <w:rsid w:val="009613C1"/>
    <w:rsid w:val="00962B3C"/>
    <w:rsid w:val="009644CB"/>
    <w:rsid w:val="00965226"/>
    <w:rsid w:val="00965918"/>
    <w:rsid w:val="00965E80"/>
    <w:rsid w:val="00966E6D"/>
    <w:rsid w:val="00977C37"/>
    <w:rsid w:val="0098204A"/>
    <w:rsid w:val="009835E5"/>
    <w:rsid w:val="00983FB9"/>
    <w:rsid w:val="009864E2"/>
    <w:rsid w:val="0099426A"/>
    <w:rsid w:val="00994447"/>
    <w:rsid w:val="0099687B"/>
    <w:rsid w:val="009A32F1"/>
    <w:rsid w:val="009B0CD3"/>
    <w:rsid w:val="009B3372"/>
    <w:rsid w:val="009B48CD"/>
    <w:rsid w:val="009C0C21"/>
    <w:rsid w:val="009C16BB"/>
    <w:rsid w:val="009C70F1"/>
    <w:rsid w:val="009D2715"/>
    <w:rsid w:val="009D67E7"/>
    <w:rsid w:val="009D71AD"/>
    <w:rsid w:val="009D73F5"/>
    <w:rsid w:val="009E06C6"/>
    <w:rsid w:val="009E51A6"/>
    <w:rsid w:val="009E60F5"/>
    <w:rsid w:val="009E7901"/>
    <w:rsid w:val="009E7ABF"/>
    <w:rsid w:val="00A0467F"/>
    <w:rsid w:val="00A05111"/>
    <w:rsid w:val="00A0716B"/>
    <w:rsid w:val="00A1026E"/>
    <w:rsid w:val="00A14C98"/>
    <w:rsid w:val="00A17D56"/>
    <w:rsid w:val="00A26D14"/>
    <w:rsid w:val="00A33050"/>
    <w:rsid w:val="00A3347D"/>
    <w:rsid w:val="00A45367"/>
    <w:rsid w:val="00A466C9"/>
    <w:rsid w:val="00A53322"/>
    <w:rsid w:val="00A55EA3"/>
    <w:rsid w:val="00A5640C"/>
    <w:rsid w:val="00A65489"/>
    <w:rsid w:val="00A76FCC"/>
    <w:rsid w:val="00A813D8"/>
    <w:rsid w:val="00A839EB"/>
    <w:rsid w:val="00A8584C"/>
    <w:rsid w:val="00A871C8"/>
    <w:rsid w:val="00A877DA"/>
    <w:rsid w:val="00A95EB9"/>
    <w:rsid w:val="00A97AFE"/>
    <w:rsid w:val="00A97FF0"/>
    <w:rsid w:val="00AA019E"/>
    <w:rsid w:val="00AA266D"/>
    <w:rsid w:val="00AA4531"/>
    <w:rsid w:val="00AB10C1"/>
    <w:rsid w:val="00AB4BD4"/>
    <w:rsid w:val="00AC0074"/>
    <w:rsid w:val="00AC63C9"/>
    <w:rsid w:val="00AD2202"/>
    <w:rsid w:val="00AD65E3"/>
    <w:rsid w:val="00AD672B"/>
    <w:rsid w:val="00AD72A5"/>
    <w:rsid w:val="00AE4F5F"/>
    <w:rsid w:val="00AE7276"/>
    <w:rsid w:val="00AF281F"/>
    <w:rsid w:val="00AF5A89"/>
    <w:rsid w:val="00B021B3"/>
    <w:rsid w:val="00B02813"/>
    <w:rsid w:val="00B036F3"/>
    <w:rsid w:val="00B038C7"/>
    <w:rsid w:val="00B05A1E"/>
    <w:rsid w:val="00B12E05"/>
    <w:rsid w:val="00B15B62"/>
    <w:rsid w:val="00B222C7"/>
    <w:rsid w:val="00B22424"/>
    <w:rsid w:val="00B2524E"/>
    <w:rsid w:val="00B25708"/>
    <w:rsid w:val="00B260B6"/>
    <w:rsid w:val="00B326C4"/>
    <w:rsid w:val="00B3387E"/>
    <w:rsid w:val="00B44563"/>
    <w:rsid w:val="00B5193C"/>
    <w:rsid w:val="00B53AD6"/>
    <w:rsid w:val="00B55C23"/>
    <w:rsid w:val="00B6071D"/>
    <w:rsid w:val="00B66140"/>
    <w:rsid w:val="00B67FA6"/>
    <w:rsid w:val="00B76790"/>
    <w:rsid w:val="00B77564"/>
    <w:rsid w:val="00B779B5"/>
    <w:rsid w:val="00B77B03"/>
    <w:rsid w:val="00B836C9"/>
    <w:rsid w:val="00B85FE7"/>
    <w:rsid w:val="00B86251"/>
    <w:rsid w:val="00B87058"/>
    <w:rsid w:val="00B876C8"/>
    <w:rsid w:val="00B95631"/>
    <w:rsid w:val="00BA6E50"/>
    <w:rsid w:val="00BA7832"/>
    <w:rsid w:val="00BB2D13"/>
    <w:rsid w:val="00BB7134"/>
    <w:rsid w:val="00BB7596"/>
    <w:rsid w:val="00BC2800"/>
    <w:rsid w:val="00BC5703"/>
    <w:rsid w:val="00BC6E3E"/>
    <w:rsid w:val="00BD018A"/>
    <w:rsid w:val="00BD3018"/>
    <w:rsid w:val="00BD5202"/>
    <w:rsid w:val="00BD523B"/>
    <w:rsid w:val="00BE046A"/>
    <w:rsid w:val="00BE2348"/>
    <w:rsid w:val="00BE5868"/>
    <w:rsid w:val="00BE6E30"/>
    <w:rsid w:val="00BF0243"/>
    <w:rsid w:val="00BF0BB8"/>
    <w:rsid w:val="00BF0C29"/>
    <w:rsid w:val="00BF3F88"/>
    <w:rsid w:val="00BF6E0E"/>
    <w:rsid w:val="00BF7799"/>
    <w:rsid w:val="00C025B6"/>
    <w:rsid w:val="00C03A5B"/>
    <w:rsid w:val="00C0655E"/>
    <w:rsid w:val="00C06C67"/>
    <w:rsid w:val="00C10F48"/>
    <w:rsid w:val="00C130D9"/>
    <w:rsid w:val="00C13A24"/>
    <w:rsid w:val="00C1548C"/>
    <w:rsid w:val="00C157AB"/>
    <w:rsid w:val="00C166AD"/>
    <w:rsid w:val="00C16F3B"/>
    <w:rsid w:val="00C17657"/>
    <w:rsid w:val="00C257E0"/>
    <w:rsid w:val="00C26BE7"/>
    <w:rsid w:val="00C30BAB"/>
    <w:rsid w:val="00C3140C"/>
    <w:rsid w:val="00C36F62"/>
    <w:rsid w:val="00C43A13"/>
    <w:rsid w:val="00C45115"/>
    <w:rsid w:val="00C4627C"/>
    <w:rsid w:val="00C47F2D"/>
    <w:rsid w:val="00C53825"/>
    <w:rsid w:val="00C57802"/>
    <w:rsid w:val="00C57C16"/>
    <w:rsid w:val="00C70EA1"/>
    <w:rsid w:val="00C7303F"/>
    <w:rsid w:val="00C81FBF"/>
    <w:rsid w:val="00C822AC"/>
    <w:rsid w:val="00C85953"/>
    <w:rsid w:val="00C86FB2"/>
    <w:rsid w:val="00C931FB"/>
    <w:rsid w:val="00CA2125"/>
    <w:rsid w:val="00CC1B7B"/>
    <w:rsid w:val="00CC1BC9"/>
    <w:rsid w:val="00CC3246"/>
    <w:rsid w:val="00CC5777"/>
    <w:rsid w:val="00CD0C5F"/>
    <w:rsid w:val="00CD581C"/>
    <w:rsid w:val="00CE0B02"/>
    <w:rsid w:val="00CE1379"/>
    <w:rsid w:val="00CE7118"/>
    <w:rsid w:val="00CF0297"/>
    <w:rsid w:val="00CF37C9"/>
    <w:rsid w:val="00CF607F"/>
    <w:rsid w:val="00CF793A"/>
    <w:rsid w:val="00D007AF"/>
    <w:rsid w:val="00D015FF"/>
    <w:rsid w:val="00D01C2B"/>
    <w:rsid w:val="00D05268"/>
    <w:rsid w:val="00D06C0F"/>
    <w:rsid w:val="00D12C6F"/>
    <w:rsid w:val="00D141C5"/>
    <w:rsid w:val="00D24712"/>
    <w:rsid w:val="00D252AE"/>
    <w:rsid w:val="00D27A3A"/>
    <w:rsid w:val="00D3052A"/>
    <w:rsid w:val="00D34CB9"/>
    <w:rsid w:val="00D43552"/>
    <w:rsid w:val="00D43FFF"/>
    <w:rsid w:val="00D45678"/>
    <w:rsid w:val="00D47A06"/>
    <w:rsid w:val="00D54587"/>
    <w:rsid w:val="00D562F5"/>
    <w:rsid w:val="00D5662E"/>
    <w:rsid w:val="00D6084E"/>
    <w:rsid w:val="00D60D6A"/>
    <w:rsid w:val="00D616CC"/>
    <w:rsid w:val="00D63BA8"/>
    <w:rsid w:val="00D6784D"/>
    <w:rsid w:val="00D713B8"/>
    <w:rsid w:val="00D72AB2"/>
    <w:rsid w:val="00D761C3"/>
    <w:rsid w:val="00D77916"/>
    <w:rsid w:val="00D80045"/>
    <w:rsid w:val="00D81D42"/>
    <w:rsid w:val="00D851A3"/>
    <w:rsid w:val="00D85248"/>
    <w:rsid w:val="00D91D00"/>
    <w:rsid w:val="00D91E79"/>
    <w:rsid w:val="00D92A94"/>
    <w:rsid w:val="00D93130"/>
    <w:rsid w:val="00D93CB6"/>
    <w:rsid w:val="00D97E54"/>
    <w:rsid w:val="00DA6360"/>
    <w:rsid w:val="00DB0926"/>
    <w:rsid w:val="00DB4B99"/>
    <w:rsid w:val="00DB69D3"/>
    <w:rsid w:val="00DB6CF3"/>
    <w:rsid w:val="00DC2653"/>
    <w:rsid w:val="00DC27E1"/>
    <w:rsid w:val="00DC2A0A"/>
    <w:rsid w:val="00DC2F3D"/>
    <w:rsid w:val="00DC3E72"/>
    <w:rsid w:val="00DD0428"/>
    <w:rsid w:val="00DD0680"/>
    <w:rsid w:val="00DD2A34"/>
    <w:rsid w:val="00DD512A"/>
    <w:rsid w:val="00DD6CA1"/>
    <w:rsid w:val="00DD769A"/>
    <w:rsid w:val="00DE39F2"/>
    <w:rsid w:val="00DE636F"/>
    <w:rsid w:val="00DE78A4"/>
    <w:rsid w:val="00DF3471"/>
    <w:rsid w:val="00DF5606"/>
    <w:rsid w:val="00DF6A74"/>
    <w:rsid w:val="00E036E5"/>
    <w:rsid w:val="00E04024"/>
    <w:rsid w:val="00E044F9"/>
    <w:rsid w:val="00E102A4"/>
    <w:rsid w:val="00E15B4F"/>
    <w:rsid w:val="00E163E9"/>
    <w:rsid w:val="00E2215A"/>
    <w:rsid w:val="00E22D12"/>
    <w:rsid w:val="00E24B74"/>
    <w:rsid w:val="00E26516"/>
    <w:rsid w:val="00E352BF"/>
    <w:rsid w:val="00E42361"/>
    <w:rsid w:val="00E42BA9"/>
    <w:rsid w:val="00E4440B"/>
    <w:rsid w:val="00E4645A"/>
    <w:rsid w:val="00E512ED"/>
    <w:rsid w:val="00E5256C"/>
    <w:rsid w:val="00E5656C"/>
    <w:rsid w:val="00E56DAF"/>
    <w:rsid w:val="00E6552B"/>
    <w:rsid w:val="00E65C31"/>
    <w:rsid w:val="00E66598"/>
    <w:rsid w:val="00E831A3"/>
    <w:rsid w:val="00E841F3"/>
    <w:rsid w:val="00E86CA6"/>
    <w:rsid w:val="00E9356D"/>
    <w:rsid w:val="00EA12DC"/>
    <w:rsid w:val="00EA2ED1"/>
    <w:rsid w:val="00EA7A9B"/>
    <w:rsid w:val="00EB03CB"/>
    <w:rsid w:val="00EB043B"/>
    <w:rsid w:val="00EB319E"/>
    <w:rsid w:val="00EC005F"/>
    <w:rsid w:val="00EC02F3"/>
    <w:rsid w:val="00EC3320"/>
    <w:rsid w:val="00EC3C86"/>
    <w:rsid w:val="00ED01BB"/>
    <w:rsid w:val="00ED5663"/>
    <w:rsid w:val="00ED6B66"/>
    <w:rsid w:val="00ED783E"/>
    <w:rsid w:val="00EE3B65"/>
    <w:rsid w:val="00EE6AD8"/>
    <w:rsid w:val="00EE7788"/>
    <w:rsid w:val="00EF4767"/>
    <w:rsid w:val="00EF5B6D"/>
    <w:rsid w:val="00EF6F10"/>
    <w:rsid w:val="00F073E1"/>
    <w:rsid w:val="00F20EDF"/>
    <w:rsid w:val="00F250D8"/>
    <w:rsid w:val="00F25448"/>
    <w:rsid w:val="00F30856"/>
    <w:rsid w:val="00F40BFF"/>
    <w:rsid w:val="00F40C1E"/>
    <w:rsid w:val="00F4196F"/>
    <w:rsid w:val="00F429DC"/>
    <w:rsid w:val="00F4438B"/>
    <w:rsid w:val="00F465B0"/>
    <w:rsid w:val="00F46FC4"/>
    <w:rsid w:val="00F50362"/>
    <w:rsid w:val="00F51299"/>
    <w:rsid w:val="00F61A7D"/>
    <w:rsid w:val="00F63A14"/>
    <w:rsid w:val="00F66258"/>
    <w:rsid w:val="00F7023C"/>
    <w:rsid w:val="00F71A0E"/>
    <w:rsid w:val="00F73739"/>
    <w:rsid w:val="00F76954"/>
    <w:rsid w:val="00F7728A"/>
    <w:rsid w:val="00F7786A"/>
    <w:rsid w:val="00F85881"/>
    <w:rsid w:val="00F87469"/>
    <w:rsid w:val="00F9267E"/>
    <w:rsid w:val="00F9358D"/>
    <w:rsid w:val="00F93A17"/>
    <w:rsid w:val="00F95159"/>
    <w:rsid w:val="00F960F3"/>
    <w:rsid w:val="00FA0390"/>
    <w:rsid w:val="00FA1078"/>
    <w:rsid w:val="00FA2F7D"/>
    <w:rsid w:val="00FA5E2A"/>
    <w:rsid w:val="00FA6102"/>
    <w:rsid w:val="00FA6330"/>
    <w:rsid w:val="00FA7FF6"/>
    <w:rsid w:val="00FB6C8D"/>
    <w:rsid w:val="00FB6CB3"/>
    <w:rsid w:val="00FB6F60"/>
    <w:rsid w:val="00FB7A62"/>
    <w:rsid w:val="00FC1098"/>
    <w:rsid w:val="00FC1382"/>
    <w:rsid w:val="00FC34D4"/>
    <w:rsid w:val="00FC5D5A"/>
    <w:rsid w:val="00FC7E3A"/>
    <w:rsid w:val="00FD0AF8"/>
    <w:rsid w:val="00FD1599"/>
    <w:rsid w:val="00FD2610"/>
    <w:rsid w:val="00FD4F51"/>
    <w:rsid w:val="00FD66A4"/>
    <w:rsid w:val="00FE0467"/>
    <w:rsid w:val="00FE0888"/>
    <w:rsid w:val="00FE740A"/>
    <w:rsid w:val="00FE7685"/>
    <w:rsid w:val="00FF0A6D"/>
    <w:rsid w:val="00FF32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ity"/>
  <w:smartTagType w:namespaceuri="urn:schemas-microsoft-com:office:smarttags" w:name="place"/>
  <w:smartTagType w:namespaceuri="urn:schemas-microsoft-com:office:smarttags" w:name="country-region"/>
  <w:shapeDefaults>
    <o:shapedefaults v:ext="edit" spidmax="1026"/>
    <o:shapelayout v:ext="edit">
      <o:idmap v:ext="edit" data="1"/>
    </o:shapelayout>
  </w:shapeDefaults>
  <w:decimalSymbol w:val="."/>
  <w:listSeparator w:val=","/>
  <w14:docId w14:val="06DB79E2"/>
  <w15:docId w15:val="{9E3329FF-6532-438E-9644-AC3EEE2456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New Roman" w:hAnsi="Times"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C54CA"/>
    <w:rPr>
      <w:rFonts w:ascii="Arial" w:hAnsi="Arial"/>
      <w:sz w:val="22"/>
      <w:lang w:val="fr-FR"/>
    </w:rPr>
  </w:style>
  <w:style w:type="paragraph" w:styleId="Heading1">
    <w:name w:val="heading 1"/>
    <w:basedOn w:val="Normal"/>
    <w:next w:val="texte"/>
    <w:qFormat/>
    <w:rsid w:val="004806A0"/>
    <w:pPr>
      <w:keepNext/>
      <w:keepLines/>
      <w:numPr>
        <w:numId w:val="1"/>
      </w:numPr>
      <w:tabs>
        <w:tab w:val="left" w:pos="851"/>
      </w:tabs>
      <w:spacing w:before="120"/>
      <w:outlineLvl w:val="0"/>
    </w:pPr>
    <w:rPr>
      <w:b/>
      <w:sz w:val="26"/>
    </w:rPr>
  </w:style>
  <w:style w:type="paragraph" w:styleId="Heading2">
    <w:name w:val="heading 2"/>
    <w:basedOn w:val="Normal"/>
    <w:next w:val="texte"/>
    <w:qFormat/>
    <w:rsid w:val="004806A0"/>
    <w:pPr>
      <w:keepNext/>
      <w:numPr>
        <w:ilvl w:val="1"/>
        <w:numId w:val="1"/>
      </w:numPr>
      <w:tabs>
        <w:tab w:val="left" w:pos="851"/>
      </w:tabs>
      <w:spacing w:before="240"/>
      <w:outlineLvl w:val="1"/>
    </w:pPr>
    <w:rPr>
      <w:b/>
      <w:sz w:val="26"/>
    </w:rPr>
  </w:style>
  <w:style w:type="paragraph" w:styleId="Heading3">
    <w:name w:val="heading 3"/>
    <w:basedOn w:val="Normal"/>
    <w:next w:val="texte"/>
    <w:qFormat/>
    <w:rsid w:val="004806A0"/>
    <w:pPr>
      <w:keepNext/>
      <w:numPr>
        <w:ilvl w:val="2"/>
        <w:numId w:val="1"/>
      </w:numPr>
      <w:tabs>
        <w:tab w:val="left" w:pos="851"/>
      </w:tabs>
      <w:spacing w:before="240"/>
      <w:outlineLvl w:val="2"/>
    </w:pPr>
    <w:rPr>
      <w:b/>
    </w:rPr>
  </w:style>
  <w:style w:type="paragraph" w:styleId="Heading4">
    <w:name w:val="heading 4"/>
    <w:basedOn w:val="Normal"/>
    <w:next w:val="texte"/>
    <w:qFormat/>
    <w:rsid w:val="004806A0"/>
    <w:pPr>
      <w:keepNext/>
      <w:keepLines/>
      <w:numPr>
        <w:ilvl w:val="3"/>
        <w:numId w:val="1"/>
      </w:numPr>
      <w:tabs>
        <w:tab w:val="left" w:pos="851"/>
      </w:tabs>
      <w:spacing w:before="240"/>
      <w:outlineLvl w:val="3"/>
    </w:pPr>
    <w:rPr>
      <w:b/>
    </w:rPr>
  </w:style>
  <w:style w:type="paragraph" w:styleId="Heading5">
    <w:name w:val="heading 5"/>
    <w:basedOn w:val="Normal"/>
    <w:next w:val="Normal"/>
    <w:qFormat/>
    <w:rsid w:val="004806A0"/>
    <w:pPr>
      <w:numPr>
        <w:ilvl w:val="4"/>
        <w:numId w:val="1"/>
      </w:numPr>
      <w:spacing w:before="240" w:after="60"/>
      <w:outlineLvl w:val="4"/>
    </w:pPr>
  </w:style>
  <w:style w:type="paragraph" w:styleId="Heading6">
    <w:name w:val="heading 6"/>
    <w:basedOn w:val="Normal"/>
    <w:next w:val="Normal"/>
    <w:qFormat/>
    <w:rsid w:val="004806A0"/>
    <w:pPr>
      <w:numPr>
        <w:ilvl w:val="5"/>
        <w:numId w:val="1"/>
      </w:numPr>
      <w:spacing w:before="240" w:after="60"/>
      <w:outlineLvl w:val="5"/>
    </w:pPr>
    <w:rPr>
      <w:i/>
    </w:rPr>
  </w:style>
  <w:style w:type="paragraph" w:styleId="Heading7">
    <w:name w:val="heading 7"/>
    <w:basedOn w:val="Normal"/>
    <w:next w:val="Normal"/>
    <w:qFormat/>
    <w:rsid w:val="004806A0"/>
    <w:pPr>
      <w:numPr>
        <w:ilvl w:val="6"/>
        <w:numId w:val="1"/>
      </w:numPr>
      <w:spacing w:before="240" w:after="60"/>
      <w:outlineLvl w:val="6"/>
    </w:pPr>
  </w:style>
  <w:style w:type="paragraph" w:styleId="Heading8">
    <w:name w:val="heading 8"/>
    <w:basedOn w:val="Normal"/>
    <w:next w:val="Normal"/>
    <w:qFormat/>
    <w:rsid w:val="004806A0"/>
    <w:pPr>
      <w:numPr>
        <w:ilvl w:val="7"/>
        <w:numId w:val="1"/>
      </w:numPr>
      <w:spacing w:before="240" w:after="60"/>
      <w:outlineLvl w:val="7"/>
    </w:pPr>
    <w:rPr>
      <w:i/>
    </w:rPr>
  </w:style>
  <w:style w:type="paragraph" w:styleId="Heading9">
    <w:name w:val="heading 9"/>
    <w:basedOn w:val="Normal"/>
    <w:next w:val="Normal"/>
    <w:qFormat/>
    <w:rsid w:val="004806A0"/>
    <w:pPr>
      <w:numPr>
        <w:ilvl w:val="8"/>
        <w:numId w:val="1"/>
      </w:numPr>
      <w:spacing w:before="240" w:after="60"/>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e">
    <w:name w:val="texte"/>
    <w:basedOn w:val="Normal"/>
    <w:pPr>
      <w:spacing w:before="120"/>
      <w:ind w:left="851"/>
    </w:pPr>
  </w:style>
  <w:style w:type="paragraph" w:customStyle="1" w:styleId="liste">
    <w:name w:val="liste"/>
    <w:basedOn w:val="Normal"/>
    <w:pPr>
      <w:numPr>
        <w:numId w:val="4"/>
      </w:numPr>
      <w:spacing w:before="120"/>
    </w:pPr>
  </w:style>
  <w:style w:type="paragraph" w:styleId="TOC3">
    <w:name w:val="toc 3"/>
    <w:basedOn w:val="Normal"/>
    <w:next w:val="Normal"/>
    <w:autoRedefine/>
    <w:semiHidden/>
    <w:pPr>
      <w:tabs>
        <w:tab w:val="left" w:pos="851"/>
        <w:tab w:val="right" w:leader="dot" w:pos="9639"/>
      </w:tabs>
      <w:ind w:left="851" w:hanging="851"/>
    </w:pPr>
  </w:style>
  <w:style w:type="paragraph" w:styleId="TOC2">
    <w:name w:val="toc 2"/>
    <w:basedOn w:val="Normal"/>
    <w:next w:val="Normal"/>
    <w:autoRedefine/>
    <w:semiHidden/>
    <w:pPr>
      <w:tabs>
        <w:tab w:val="left" w:pos="851"/>
        <w:tab w:val="right" w:leader="dot" w:pos="9639"/>
      </w:tabs>
      <w:ind w:left="851" w:hanging="851"/>
    </w:pPr>
  </w:style>
  <w:style w:type="paragraph" w:styleId="TOC1">
    <w:name w:val="toc 1"/>
    <w:basedOn w:val="Normal"/>
    <w:next w:val="Normal"/>
    <w:autoRedefine/>
    <w:uiPriority w:val="39"/>
    <w:pPr>
      <w:keepNext/>
      <w:keepLines/>
      <w:tabs>
        <w:tab w:val="left" w:pos="851"/>
        <w:tab w:val="right" w:leader="dot" w:pos="9639"/>
      </w:tabs>
      <w:spacing w:before="180"/>
    </w:pPr>
    <w:rPr>
      <w:b/>
    </w:rPr>
  </w:style>
  <w:style w:type="paragraph" w:styleId="Footer">
    <w:name w:val="footer"/>
    <w:basedOn w:val="Normal"/>
    <w:pPr>
      <w:tabs>
        <w:tab w:val="center" w:pos="4252"/>
        <w:tab w:val="right" w:pos="8504"/>
      </w:tabs>
      <w:jc w:val="center"/>
    </w:pPr>
    <w:rPr>
      <w:sz w:val="16"/>
    </w:rPr>
  </w:style>
  <w:style w:type="paragraph" w:styleId="Header">
    <w:name w:val="header"/>
    <w:basedOn w:val="Normal"/>
    <w:pPr>
      <w:tabs>
        <w:tab w:val="center" w:pos="4819"/>
        <w:tab w:val="right" w:pos="9071"/>
      </w:tabs>
      <w:ind w:left="1418"/>
    </w:pPr>
  </w:style>
  <w:style w:type="paragraph" w:styleId="NormalIndent">
    <w:name w:val="Normal Indent"/>
    <w:basedOn w:val="Normal"/>
    <w:pPr>
      <w:ind w:left="708"/>
    </w:pPr>
  </w:style>
  <w:style w:type="paragraph" w:customStyle="1" w:styleId="Cartouche">
    <w:name w:val="Cartouche"/>
    <w:pPr>
      <w:spacing w:after="240"/>
    </w:pPr>
    <w:rPr>
      <w:rFonts w:ascii="Arial" w:hAnsi="Arial"/>
      <w:sz w:val="22"/>
      <w:lang w:val="fr-FR"/>
    </w:rPr>
  </w:style>
  <w:style w:type="paragraph" w:customStyle="1" w:styleId="titre">
    <w:name w:val="titre"/>
    <w:basedOn w:val="Normal"/>
    <w:pPr>
      <w:spacing w:before="360" w:after="240"/>
      <w:jc w:val="center"/>
    </w:pPr>
    <w:rPr>
      <w:b/>
      <w:sz w:val="26"/>
      <w:u w:val="single"/>
    </w:rPr>
  </w:style>
  <w:style w:type="paragraph" w:styleId="TOC4">
    <w:name w:val="toc 4"/>
    <w:basedOn w:val="Normal"/>
    <w:next w:val="Normal"/>
    <w:autoRedefine/>
    <w:semiHidden/>
    <w:pPr>
      <w:tabs>
        <w:tab w:val="left" w:pos="851"/>
        <w:tab w:val="right" w:leader="dot" w:pos="9639"/>
      </w:tabs>
      <w:ind w:left="851" w:hanging="851"/>
    </w:pPr>
  </w:style>
  <w:style w:type="character" w:styleId="PageNumber">
    <w:name w:val="page number"/>
    <w:basedOn w:val="DefaultParagraphFont"/>
  </w:style>
  <w:style w:type="table" w:styleId="TableGrid">
    <w:name w:val="Table Grid"/>
    <w:basedOn w:val="TableNormal"/>
    <w:rsid w:val="006C54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enum">
    <w:name w:val="liste_num"/>
    <w:basedOn w:val="liste"/>
    <w:pPr>
      <w:numPr>
        <w:numId w:val="2"/>
      </w:numPr>
    </w:pPr>
  </w:style>
  <w:style w:type="character" w:styleId="Hyperlink">
    <w:name w:val="Hyperlink"/>
    <w:rsid w:val="00DE78A4"/>
    <w:rPr>
      <w:color w:val="0000FF"/>
      <w:u w:val="single"/>
    </w:rPr>
  </w:style>
  <w:style w:type="character" w:styleId="CommentReference">
    <w:name w:val="annotation reference"/>
    <w:semiHidden/>
    <w:rsid w:val="00EA7A9B"/>
    <w:rPr>
      <w:sz w:val="16"/>
      <w:szCs w:val="16"/>
    </w:rPr>
  </w:style>
  <w:style w:type="paragraph" w:styleId="CommentText">
    <w:name w:val="annotation text"/>
    <w:basedOn w:val="Normal"/>
    <w:semiHidden/>
    <w:rsid w:val="00EA7A9B"/>
    <w:rPr>
      <w:sz w:val="20"/>
    </w:rPr>
  </w:style>
  <w:style w:type="paragraph" w:styleId="CommentSubject">
    <w:name w:val="annotation subject"/>
    <w:basedOn w:val="CommentText"/>
    <w:next w:val="CommentText"/>
    <w:semiHidden/>
    <w:rsid w:val="00EA7A9B"/>
    <w:rPr>
      <w:b/>
      <w:bCs/>
    </w:rPr>
  </w:style>
  <w:style w:type="paragraph" w:styleId="BalloonText">
    <w:name w:val="Balloon Text"/>
    <w:basedOn w:val="Normal"/>
    <w:semiHidden/>
    <w:rsid w:val="00EA7A9B"/>
    <w:rPr>
      <w:rFonts w:ascii="Tahoma" w:hAnsi="Tahoma" w:cs="Tahoma"/>
      <w:sz w:val="16"/>
      <w:szCs w:val="16"/>
    </w:rPr>
  </w:style>
  <w:style w:type="paragraph" w:styleId="FootnoteText">
    <w:name w:val="footnote text"/>
    <w:basedOn w:val="Normal"/>
    <w:semiHidden/>
    <w:rsid w:val="004470EC"/>
    <w:rPr>
      <w:sz w:val="20"/>
    </w:rPr>
  </w:style>
  <w:style w:type="character" w:styleId="FootnoteReference">
    <w:name w:val="footnote reference"/>
    <w:semiHidden/>
    <w:rsid w:val="004470EC"/>
    <w:rPr>
      <w:vertAlign w:val="superscript"/>
    </w:rPr>
  </w:style>
  <w:style w:type="paragraph" w:styleId="ListParagraph">
    <w:name w:val="List Paragraph"/>
    <w:basedOn w:val="Normal"/>
    <w:uiPriority w:val="34"/>
    <w:qFormat/>
    <w:rsid w:val="00317BC3"/>
    <w:pPr>
      <w:spacing w:after="200" w:line="276" w:lineRule="auto"/>
      <w:ind w:left="720"/>
      <w:contextualSpacing/>
    </w:pPr>
    <w:rPr>
      <w:rFonts w:ascii="Calibri" w:eastAsia="Calibri" w:hAnsi="Calibri"/>
      <w:szCs w:val="22"/>
      <w:lang w:val="en-US"/>
    </w:rPr>
  </w:style>
  <w:style w:type="character" w:styleId="FollowedHyperlink">
    <w:name w:val="FollowedHyperlink"/>
    <w:basedOn w:val="DefaultParagraphFont"/>
    <w:rsid w:val="0049057E"/>
    <w:rPr>
      <w:color w:val="800080" w:themeColor="followedHyperlink"/>
      <w:u w:val="single"/>
    </w:rPr>
  </w:style>
  <w:style w:type="paragraph" w:styleId="Revision">
    <w:name w:val="Revision"/>
    <w:hidden/>
    <w:uiPriority w:val="99"/>
    <w:semiHidden/>
    <w:rsid w:val="005723C3"/>
    <w:rPr>
      <w:rFonts w:ascii="Arial" w:hAnsi="Arial"/>
      <w:sz w:val="22"/>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300079">
      <w:bodyDiv w:val="1"/>
      <w:marLeft w:val="0"/>
      <w:marRight w:val="0"/>
      <w:marTop w:val="0"/>
      <w:marBottom w:val="0"/>
      <w:divBdr>
        <w:top w:val="none" w:sz="0" w:space="0" w:color="auto"/>
        <w:left w:val="none" w:sz="0" w:space="0" w:color="auto"/>
        <w:bottom w:val="none" w:sz="0" w:space="0" w:color="auto"/>
        <w:right w:val="none" w:sz="0" w:space="0" w:color="auto"/>
      </w:divBdr>
    </w:div>
    <w:div w:id="88894211">
      <w:bodyDiv w:val="1"/>
      <w:marLeft w:val="0"/>
      <w:marRight w:val="0"/>
      <w:marTop w:val="0"/>
      <w:marBottom w:val="0"/>
      <w:divBdr>
        <w:top w:val="none" w:sz="0" w:space="0" w:color="auto"/>
        <w:left w:val="none" w:sz="0" w:space="0" w:color="auto"/>
        <w:bottom w:val="none" w:sz="0" w:space="0" w:color="auto"/>
        <w:right w:val="none" w:sz="0" w:space="0" w:color="auto"/>
      </w:divBdr>
    </w:div>
    <w:div w:id="164050342">
      <w:bodyDiv w:val="1"/>
      <w:marLeft w:val="0"/>
      <w:marRight w:val="0"/>
      <w:marTop w:val="0"/>
      <w:marBottom w:val="0"/>
      <w:divBdr>
        <w:top w:val="none" w:sz="0" w:space="0" w:color="auto"/>
        <w:left w:val="none" w:sz="0" w:space="0" w:color="auto"/>
        <w:bottom w:val="none" w:sz="0" w:space="0" w:color="auto"/>
        <w:right w:val="none" w:sz="0" w:space="0" w:color="auto"/>
      </w:divBdr>
    </w:div>
    <w:div w:id="180971204">
      <w:bodyDiv w:val="1"/>
      <w:marLeft w:val="0"/>
      <w:marRight w:val="0"/>
      <w:marTop w:val="0"/>
      <w:marBottom w:val="0"/>
      <w:divBdr>
        <w:top w:val="none" w:sz="0" w:space="0" w:color="auto"/>
        <w:left w:val="none" w:sz="0" w:space="0" w:color="auto"/>
        <w:bottom w:val="none" w:sz="0" w:space="0" w:color="auto"/>
        <w:right w:val="none" w:sz="0" w:space="0" w:color="auto"/>
      </w:divBdr>
    </w:div>
    <w:div w:id="241574067">
      <w:bodyDiv w:val="1"/>
      <w:marLeft w:val="0"/>
      <w:marRight w:val="0"/>
      <w:marTop w:val="0"/>
      <w:marBottom w:val="0"/>
      <w:divBdr>
        <w:top w:val="none" w:sz="0" w:space="0" w:color="auto"/>
        <w:left w:val="none" w:sz="0" w:space="0" w:color="auto"/>
        <w:bottom w:val="none" w:sz="0" w:space="0" w:color="auto"/>
        <w:right w:val="none" w:sz="0" w:space="0" w:color="auto"/>
      </w:divBdr>
    </w:div>
    <w:div w:id="290981540">
      <w:bodyDiv w:val="1"/>
      <w:marLeft w:val="0"/>
      <w:marRight w:val="0"/>
      <w:marTop w:val="0"/>
      <w:marBottom w:val="0"/>
      <w:divBdr>
        <w:top w:val="none" w:sz="0" w:space="0" w:color="auto"/>
        <w:left w:val="none" w:sz="0" w:space="0" w:color="auto"/>
        <w:bottom w:val="none" w:sz="0" w:space="0" w:color="auto"/>
        <w:right w:val="none" w:sz="0" w:space="0" w:color="auto"/>
      </w:divBdr>
    </w:div>
    <w:div w:id="499856610">
      <w:bodyDiv w:val="1"/>
      <w:marLeft w:val="0"/>
      <w:marRight w:val="0"/>
      <w:marTop w:val="0"/>
      <w:marBottom w:val="0"/>
      <w:divBdr>
        <w:top w:val="none" w:sz="0" w:space="0" w:color="auto"/>
        <w:left w:val="none" w:sz="0" w:space="0" w:color="auto"/>
        <w:bottom w:val="none" w:sz="0" w:space="0" w:color="auto"/>
        <w:right w:val="none" w:sz="0" w:space="0" w:color="auto"/>
      </w:divBdr>
    </w:div>
    <w:div w:id="657029845">
      <w:bodyDiv w:val="1"/>
      <w:marLeft w:val="0"/>
      <w:marRight w:val="0"/>
      <w:marTop w:val="0"/>
      <w:marBottom w:val="0"/>
      <w:divBdr>
        <w:top w:val="none" w:sz="0" w:space="0" w:color="auto"/>
        <w:left w:val="none" w:sz="0" w:space="0" w:color="auto"/>
        <w:bottom w:val="none" w:sz="0" w:space="0" w:color="auto"/>
        <w:right w:val="none" w:sz="0" w:space="0" w:color="auto"/>
      </w:divBdr>
    </w:div>
    <w:div w:id="689376369">
      <w:bodyDiv w:val="1"/>
      <w:marLeft w:val="0"/>
      <w:marRight w:val="0"/>
      <w:marTop w:val="0"/>
      <w:marBottom w:val="0"/>
      <w:divBdr>
        <w:top w:val="none" w:sz="0" w:space="0" w:color="auto"/>
        <w:left w:val="none" w:sz="0" w:space="0" w:color="auto"/>
        <w:bottom w:val="none" w:sz="0" w:space="0" w:color="auto"/>
        <w:right w:val="none" w:sz="0" w:space="0" w:color="auto"/>
      </w:divBdr>
    </w:div>
    <w:div w:id="833641351">
      <w:bodyDiv w:val="1"/>
      <w:marLeft w:val="0"/>
      <w:marRight w:val="0"/>
      <w:marTop w:val="0"/>
      <w:marBottom w:val="0"/>
      <w:divBdr>
        <w:top w:val="none" w:sz="0" w:space="0" w:color="auto"/>
        <w:left w:val="none" w:sz="0" w:space="0" w:color="auto"/>
        <w:bottom w:val="none" w:sz="0" w:space="0" w:color="auto"/>
        <w:right w:val="none" w:sz="0" w:space="0" w:color="auto"/>
      </w:divBdr>
    </w:div>
    <w:div w:id="841240766">
      <w:bodyDiv w:val="1"/>
      <w:marLeft w:val="0"/>
      <w:marRight w:val="0"/>
      <w:marTop w:val="0"/>
      <w:marBottom w:val="0"/>
      <w:divBdr>
        <w:top w:val="none" w:sz="0" w:space="0" w:color="auto"/>
        <w:left w:val="none" w:sz="0" w:space="0" w:color="auto"/>
        <w:bottom w:val="none" w:sz="0" w:space="0" w:color="auto"/>
        <w:right w:val="none" w:sz="0" w:space="0" w:color="auto"/>
      </w:divBdr>
    </w:div>
    <w:div w:id="855459805">
      <w:bodyDiv w:val="1"/>
      <w:marLeft w:val="0"/>
      <w:marRight w:val="0"/>
      <w:marTop w:val="0"/>
      <w:marBottom w:val="0"/>
      <w:divBdr>
        <w:top w:val="none" w:sz="0" w:space="0" w:color="auto"/>
        <w:left w:val="none" w:sz="0" w:space="0" w:color="auto"/>
        <w:bottom w:val="none" w:sz="0" w:space="0" w:color="auto"/>
        <w:right w:val="none" w:sz="0" w:space="0" w:color="auto"/>
      </w:divBdr>
    </w:div>
    <w:div w:id="861865207">
      <w:bodyDiv w:val="1"/>
      <w:marLeft w:val="0"/>
      <w:marRight w:val="0"/>
      <w:marTop w:val="0"/>
      <w:marBottom w:val="0"/>
      <w:divBdr>
        <w:top w:val="none" w:sz="0" w:space="0" w:color="auto"/>
        <w:left w:val="none" w:sz="0" w:space="0" w:color="auto"/>
        <w:bottom w:val="none" w:sz="0" w:space="0" w:color="auto"/>
        <w:right w:val="none" w:sz="0" w:space="0" w:color="auto"/>
      </w:divBdr>
    </w:div>
    <w:div w:id="868957387">
      <w:bodyDiv w:val="1"/>
      <w:marLeft w:val="0"/>
      <w:marRight w:val="0"/>
      <w:marTop w:val="0"/>
      <w:marBottom w:val="0"/>
      <w:divBdr>
        <w:top w:val="none" w:sz="0" w:space="0" w:color="auto"/>
        <w:left w:val="none" w:sz="0" w:space="0" w:color="auto"/>
        <w:bottom w:val="none" w:sz="0" w:space="0" w:color="auto"/>
        <w:right w:val="none" w:sz="0" w:space="0" w:color="auto"/>
      </w:divBdr>
    </w:div>
    <w:div w:id="904414429">
      <w:bodyDiv w:val="1"/>
      <w:marLeft w:val="0"/>
      <w:marRight w:val="0"/>
      <w:marTop w:val="0"/>
      <w:marBottom w:val="0"/>
      <w:divBdr>
        <w:top w:val="none" w:sz="0" w:space="0" w:color="auto"/>
        <w:left w:val="none" w:sz="0" w:space="0" w:color="auto"/>
        <w:bottom w:val="none" w:sz="0" w:space="0" w:color="auto"/>
        <w:right w:val="none" w:sz="0" w:space="0" w:color="auto"/>
      </w:divBdr>
    </w:div>
    <w:div w:id="910429169">
      <w:bodyDiv w:val="1"/>
      <w:marLeft w:val="0"/>
      <w:marRight w:val="0"/>
      <w:marTop w:val="0"/>
      <w:marBottom w:val="0"/>
      <w:divBdr>
        <w:top w:val="none" w:sz="0" w:space="0" w:color="auto"/>
        <w:left w:val="none" w:sz="0" w:space="0" w:color="auto"/>
        <w:bottom w:val="none" w:sz="0" w:space="0" w:color="auto"/>
        <w:right w:val="none" w:sz="0" w:space="0" w:color="auto"/>
      </w:divBdr>
    </w:div>
    <w:div w:id="1038319118">
      <w:bodyDiv w:val="1"/>
      <w:marLeft w:val="0"/>
      <w:marRight w:val="0"/>
      <w:marTop w:val="0"/>
      <w:marBottom w:val="0"/>
      <w:divBdr>
        <w:top w:val="none" w:sz="0" w:space="0" w:color="auto"/>
        <w:left w:val="none" w:sz="0" w:space="0" w:color="auto"/>
        <w:bottom w:val="none" w:sz="0" w:space="0" w:color="auto"/>
        <w:right w:val="none" w:sz="0" w:space="0" w:color="auto"/>
      </w:divBdr>
    </w:div>
    <w:div w:id="1090929572">
      <w:bodyDiv w:val="1"/>
      <w:marLeft w:val="0"/>
      <w:marRight w:val="0"/>
      <w:marTop w:val="0"/>
      <w:marBottom w:val="0"/>
      <w:divBdr>
        <w:top w:val="none" w:sz="0" w:space="0" w:color="auto"/>
        <w:left w:val="none" w:sz="0" w:space="0" w:color="auto"/>
        <w:bottom w:val="none" w:sz="0" w:space="0" w:color="auto"/>
        <w:right w:val="none" w:sz="0" w:space="0" w:color="auto"/>
      </w:divBdr>
    </w:div>
    <w:div w:id="1098257051">
      <w:bodyDiv w:val="1"/>
      <w:marLeft w:val="0"/>
      <w:marRight w:val="0"/>
      <w:marTop w:val="0"/>
      <w:marBottom w:val="0"/>
      <w:divBdr>
        <w:top w:val="none" w:sz="0" w:space="0" w:color="auto"/>
        <w:left w:val="none" w:sz="0" w:space="0" w:color="auto"/>
        <w:bottom w:val="none" w:sz="0" w:space="0" w:color="auto"/>
        <w:right w:val="none" w:sz="0" w:space="0" w:color="auto"/>
      </w:divBdr>
    </w:div>
    <w:div w:id="1192300038">
      <w:bodyDiv w:val="1"/>
      <w:marLeft w:val="0"/>
      <w:marRight w:val="0"/>
      <w:marTop w:val="0"/>
      <w:marBottom w:val="0"/>
      <w:divBdr>
        <w:top w:val="none" w:sz="0" w:space="0" w:color="auto"/>
        <w:left w:val="none" w:sz="0" w:space="0" w:color="auto"/>
        <w:bottom w:val="none" w:sz="0" w:space="0" w:color="auto"/>
        <w:right w:val="none" w:sz="0" w:space="0" w:color="auto"/>
      </w:divBdr>
    </w:div>
    <w:div w:id="1329358651">
      <w:bodyDiv w:val="1"/>
      <w:marLeft w:val="0"/>
      <w:marRight w:val="0"/>
      <w:marTop w:val="0"/>
      <w:marBottom w:val="0"/>
      <w:divBdr>
        <w:top w:val="none" w:sz="0" w:space="0" w:color="auto"/>
        <w:left w:val="none" w:sz="0" w:space="0" w:color="auto"/>
        <w:bottom w:val="none" w:sz="0" w:space="0" w:color="auto"/>
        <w:right w:val="none" w:sz="0" w:space="0" w:color="auto"/>
      </w:divBdr>
    </w:div>
    <w:div w:id="1375734267">
      <w:bodyDiv w:val="1"/>
      <w:marLeft w:val="0"/>
      <w:marRight w:val="0"/>
      <w:marTop w:val="0"/>
      <w:marBottom w:val="0"/>
      <w:divBdr>
        <w:top w:val="none" w:sz="0" w:space="0" w:color="auto"/>
        <w:left w:val="none" w:sz="0" w:space="0" w:color="auto"/>
        <w:bottom w:val="none" w:sz="0" w:space="0" w:color="auto"/>
        <w:right w:val="none" w:sz="0" w:space="0" w:color="auto"/>
      </w:divBdr>
    </w:div>
    <w:div w:id="1428572330">
      <w:bodyDiv w:val="1"/>
      <w:marLeft w:val="0"/>
      <w:marRight w:val="0"/>
      <w:marTop w:val="0"/>
      <w:marBottom w:val="0"/>
      <w:divBdr>
        <w:top w:val="none" w:sz="0" w:space="0" w:color="auto"/>
        <w:left w:val="none" w:sz="0" w:space="0" w:color="auto"/>
        <w:bottom w:val="none" w:sz="0" w:space="0" w:color="auto"/>
        <w:right w:val="none" w:sz="0" w:space="0" w:color="auto"/>
      </w:divBdr>
    </w:div>
    <w:div w:id="1498492703">
      <w:bodyDiv w:val="1"/>
      <w:marLeft w:val="0"/>
      <w:marRight w:val="0"/>
      <w:marTop w:val="0"/>
      <w:marBottom w:val="0"/>
      <w:divBdr>
        <w:top w:val="none" w:sz="0" w:space="0" w:color="auto"/>
        <w:left w:val="none" w:sz="0" w:space="0" w:color="auto"/>
        <w:bottom w:val="none" w:sz="0" w:space="0" w:color="auto"/>
        <w:right w:val="none" w:sz="0" w:space="0" w:color="auto"/>
      </w:divBdr>
    </w:div>
    <w:div w:id="1619801948">
      <w:bodyDiv w:val="1"/>
      <w:marLeft w:val="0"/>
      <w:marRight w:val="0"/>
      <w:marTop w:val="0"/>
      <w:marBottom w:val="0"/>
      <w:divBdr>
        <w:top w:val="none" w:sz="0" w:space="0" w:color="auto"/>
        <w:left w:val="none" w:sz="0" w:space="0" w:color="auto"/>
        <w:bottom w:val="none" w:sz="0" w:space="0" w:color="auto"/>
        <w:right w:val="none" w:sz="0" w:space="0" w:color="auto"/>
      </w:divBdr>
    </w:div>
    <w:div w:id="1655405322">
      <w:bodyDiv w:val="1"/>
      <w:marLeft w:val="0"/>
      <w:marRight w:val="0"/>
      <w:marTop w:val="0"/>
      <w:marBottom w:val="0"/>
      <w:divBdr>
        <w:top w:val="none" w:sz="0" w:space="0" w:color="auto"/>
        <w:left w:val="none" w:sz="0" w:space="0" w:color="auto"/>
        <w:bottom w:val="none" w:sz="0" w:space="0" w:color="auto"/>
        <w:right w:val="none" w:sz="0" w:space="0" w:color="auto"/>
      </w:divBdr>
    </w:div>
    <w:div w:id="1740666781">
      <w:bodyDiv w:val="1"/>
      <w:marLeft w:val="0"/>
      <w:marRight w:val="0"/>
      <w:marTop w:val="0"/>
      <w:marBottom w:val="0"/>
      <w:divBdr>
        <w:top w:val="none" w:sz="0" w:space="0" w:color="auto"/>
        <w:left w:val="none" w:sz="0" w:space="0" w:color="auto"/>
        <w:bottom w:val="none" w:sz="0" w:space="0" w:color="auto"/>
        <w:right w:val="none" w:sz="0" w:space="0" w:color="auto"/>
      </w:divBdr>
    </w:div>
    <w:div w:id="1752851930">
      <w:bodyDiv w:val="1"/>
      <w:marLeft w:val="0"/>
      <w:marRight w:val="0"/>
      <w:marTop w:val="0"/>
      <w:marBottom w:val="0"/>
      <w:divBdr>
        <w:top w:val="none" w:sz="0" w:space="0" w:color="auto"/>
        <w:left w:val="none" w:sz="0" w:space="0" w:color="auto"/>
        <w:bottom w:val="none" w:sz="0" w:space="0" w:color="auto"/>
        <w:right w:val="none" w:sz="0" w:space="0" w:color="auto"/>
      </w:divBdr>
    </w:div>
    <w:div w:id="1771856927">
      <w:bodyDiv w:val="1"/>
      <w:marLeft w:val="0"/>
      <w:marRight w:val="0"/>
      <w:marTop w:val="0"/>
      <w:marBottom w:val="0"/>
      <w:divBdr>
        <w:top w:val="none" w:sz="0" w:space="0" w:color="auto"/>
        <w:left w:val="none" w:sz="0" w:space="0" w:color="auto"/>
        <w:bottom w:val="none" w:sz="0" w:space="0" w:color="auto"/>
        <w:right w:val="none" w:sz="0" w:space="0" w:color="auto"/>
      </w:divBdr>
    </w:div>
    <w:div w:id="1855224467">
      <w:bodyDiv w:val="1"/>
      <w:marLeft w:val="0"/>
      <w:marRight w:val="0"/>
      <w:marTop w:val="0"/>
      <w:marBottom w:val="0"/>
      <w:divBdr>
        <w:top w:val="none" w:sz="0" w:space="0" w:color="auto"/>
        <w:left w:val="none" w:sz="0" w:space="0" w:color="auto"/>
        <w:bottom w:val="none" w:sz="0" w:space="0" w:color="auto"/>
        <w:right w:val="none" w:sz="0" w:space="0" w:color="auto"/>
      </w:divBdr>
    </w:div>
    <w:div w:id="1885560724">
      <w:bodyDiv w:val="1"/>
      <w:marLeft w:val="0"/>
      <w:marRight w:val="0"/>
      <w:marTop w:val="0"/>
      <w:marBottom w:val="0"/>
      <w:divBdr>
        <w:top w:val="none" w:sz="0" w:space="0" w:color="auto"/>
        <w:left w:val="none" w:sz="0" w:space="0" w:color="auto"/>
        <w:bottom w:val="none" w:sz="0" w:space="0" w:color="auto"/>
        <w:right w:val="none" w:sz="0" w:space="0" w:color="auto"/>
      </w:divBdr>
    </w:div>
    <w:div w:id="1951818256">
      <w:bodyDiv w:val="1"/>
      <w:marLeft w:val="0"/>
      <w:marRight w:val="0"/>
      <w:marTop w:val="0"/>
      <w:marBottom w:val="0"/>
      <w:divBdr>
        <w:top w:val="none" w:sz="0" w:space="0" w:color="auto"/>
        <w:left w:val="none" w:sz="0" w:space="0" w:color="auto"/>
        <w:bottom w:val="none" w:sz="0" w:space="0" w:color="auto"/>
        <w:right w:val="none" w:sz="0" w:space="0" w:color="auto"/>
      </w:divBdr>
    </w:div>
    <w:div w:id="2051345247">
      <w:bodyDiv w:val="1"/>
      <w:marLeft w:val="0"/>
      <w:marRight w:val="0"/>
      <w:marTop w:val="0"/>
      <w:marBottom w:val="0"/>
      <w:divBdr>
        <w:top w:val="none" w:sz="0" w:space="0" w:color="auto"/>
        <w:left w:val="none" w:sz="0" w:space="0" w:color="auto"/>
        <w:bottom w:val="none" w:sz="0" w:space="0" w:color="auto"/>
        <w:right w:val="none" w:sz="0" w:space="0" w:color="auto"/>
      </w:divBdr>
    </w:div>
    <w:div w:id="2058317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comments" Target="comments.xml"/><Relationship Id="rId18" Type="http://schemas.openxmlformats.org/officeDocument/2006/relationships/image" Target="media/image2.emf"/><Relationship Id="rId26" Type="http://schemas.openxmlformats.org/officeDocument/2006/relationships/image" Target="media/image8.png"/><Relationship Id="rId39" Type="http://schemas.openxmlformats.org/officeDocument/2006/relationships/image" Target="media/image17.emf"/><Relationship Id="rId3" Type="http://schemas.openxmlformats.org/officeDocument/2006/relationships/customXml" Target="../customXml/item3.xml"/><Relationship Id="rId21" Type="http://schemas.openxmlformats.org/officeDocument/2006/relationships/image" Target="media/image4.png"/><Relationship Id="rId34" Type="http://schemas.openxmlformats.org/officeDocument/2006/relationships/package" Target="embeddings/Microsoft_Excel_Worksheet1.xlsx"/><Relationship Id="rId42" Type="http://schemas.openxmlformats.org/officeDocument/2006/relationships/footer" Target="footer3.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footer" Target="footer2.xml"/><Relationship Id="rId25" Type="http://schemas.openxmlformats.org/officeDocument/2006/relationships/hyperlink" Target="http://docs.spring.io/spring-batch/trunk/reference/html/readersAndWriters.html" TargetMode="External"/><Relationship Id="rId33" Type="http://schemas.openxmlformats.org/officeDocument/2006/relationships/image" Target="media/image13.png"/><Relationship Id="rId38" Type="http://schemas.openxmlformats.org/officeDocument/2006/relationships/image" Target="media/image16.pn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image" Target="media/image3.png"/><Relationship Id="rId29" Type="http://schemas.openxmlformats.org/officeDocument/2006/relationships/hyperlink" Target="http://docs.spring.io/spring-batch/trunk/reference/html/readersAndWriters.html" TargetMode="External"/><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7.png"/><Relationship Id="rId32" Type="http://schemas.openxmlformats.org/officeDocument/2006/relationships/package" Target="embeddings/Microsoft_Excel_Worksheet.xlsx"/><Relationship Id="rId37" Type="http://schemas.openxmlformats.org/officeDocument/2006/relationships/oleObject" Target="embeddings/oleObject2.bin"/><Relationship Id="rId40" Type="http://schemas.openxmlformats.org/officeDocument/2006/relationships/oleObject" Target="embeddings/oleObject3.bin"/><Relationship Id="rId45" Type="http://schemas.microsoft.com/office/2011/relationships/people" Target="people.xml"/><Relationship Id="rId5" Type="http://schemas.openxmlformats.org/officeDocument/2006/relationships/customXml" Target="../customXml/item5.xml"/><Relationship Id="rId15" Type="http://schemas.openxmlformats.org/officeDocument/2006/relationships/header" Target="header1.xm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5.emf"/><Relationship Id="rId10" Type="http://schemas.openxmlformats.org/officeDocument/2006/relationships/footnotes" Target="footnotes.xml"/><Relationship Id="rId19" Type="http://schemas.openxmlformats.org/officeDocument/2006/relationships/oleObject" Target="embeddings/oleObject1.bin"/><Relationship Id="rId31" Type="http://schemas.openxmlformats.org/officeDocument/2006/relationships/image" Target="media/image12.emf"/><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1/relationships/commentsExtended" Target="commentsExtended.xm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LongProperties xmlns="http://schemas.microsoft.com/office/2006/metadata/longProperties"/>
</file>

<file path=customXml/item2.xml><?xml version="1.0" encoding="utf-8"?>
<p:properties xmlns:p="http://schemas.microsoft.com/office/2006/metadata/properties" xmlns:xsi="http://www.w3.org/2001/XMLSchema-instance" xmlns:pc="http://schemas.microsoft.com/office/infopath/2007/PartnerControls">
  <documentManagement>
    <ElcaInetQHBDocID xmlns="8F744AB5-0D83-441A-85F8-CBA4B83D4AE4">S84</ElcaInetQHBDocID>
    <ElcaInetQHBArchiveDate xmlns="8F744AB5-0D83-441A-85F8-CBA4B83D4AE4" xsi:nil="true"/>
    <ElcaInetQHBArchivedBy xmlns="8F744AB5-0D83-441A-85F8-CBA4B83D4AE4">
      <UserInfo>
        <DisplayName/>
        <AccountId xsi:nil="true"/>
        <AccountType/>
      </UserInfo>
    </ElcaInetQHBArchivedBy>
    <ElcaInetQHBArchived xmlns="8F744AB5-0D83-441A-85F8-CBA4B83D4AE4">false</ElcaInetQHBArchived>
    <d873463d5b834e71834d57dd3840edd0 xmlns="6c701289-9fdb-4460-9fcd-1184009bdb57">
      <Terms xmlns="http://schemas.microsoft.com/office/infopath/2007/PartnerControls">
        <TermInfo xmlns="http://schemas.microsoft.com/office/infopath/2007/PartnerControls">
          <TermName xmlns="http://schemas.microsoft.com/office/infopath/2007/PartnerControls">Human Ressources</TermName>
          <TermId xmlns="http://schemas.microsoft.com/office/infopath/2007/PartnerControls">31603c3f-1e68-446f-ae09-81edc4c54e04</TermId>
        </TermInfo>
      </Terms>
    </d873463d5b834e71834d57dd3840edd0>
    <ElcaInetQHBDocVersion xmlns="8F744AB5-0D83-441A-85F8-CBA4B83D4AE4">1.3</ElcaInetQHBDocVersion>
    <ElcaInetQHBCategoryTaxHTField0 xmlns="8F744AB5-0D83-441A-85F8-CBA4B83D4AE4" xsi:nil="true"/>
    <ElcaInetQHBSubTitle xmlns="00AB28E0-D105-4B81-B81C-DD23B6505A33" xsi:nil="true"/>
    <TaxCatchAll xmlns="6c701289-9fdb-4460-9fcd-1184009bdb57">
      <Value>178</Value>
    </TaxCatchAll>
  </documentManagement>
</p:properties>
</file>

<file path=customXml/item3.xml><?xml version="1.0" encoding="utf-8"?>
<ct:contentTypeSchema xmlns:ct="http://schemas.microsoft.com/office/2006/metadata/contentType" xmlns:ma="http://schemas.microsoft.com/office/2006/metadata/properties/metaAttributes" ct:_="" ma:_="" ma:contentTypeName="QHB" ma:contentTypeID="0x01010097EB2B3F53EF49AAB7307B5EED419D5F00267AA94BE4CBF04697E2A50939F1127A" ma:contentTypeVersion="17" ma:contentTypeDescription="Create a new document" ma:contentTypeScope="" ma:versionID="639e833c8f5e48f48baece8ac70a09fa">
  <xsd:schema xmlns:xsd="http://www.w3.org/2001/XMLSchema" xmlns:xs="http://www.w3.org/2001/XMLSchema" xmlns:p="http://schemas.microsoft.com/office/2006/metadata/properties" xmlns:ns2="8F744AB5-0D83-441A-85F8-CBA4B83D4AE4" xmlns:ns3="00AB28E0-D105-4B81-B81C-DD23B6505A33" xmlns:ns4="6c701289-9fdb-4460-9fcd-1184009bdb57" targetNamespace="http://schemas.microsoft.com/office/2006/metadata/properties" ma:root="true" ma:fieldsID="db6ade042322deffaab5a9d2ab31b8a3" ns2:_="" ns3:_="" ns4:_="">
    <xsd:import namespace="8F744AB5-0D83-441A-85F8-CBA4B83D4AE4"/>
    <xsd:import namespace="00AB28E0-D105-4B81-B81C-DD23B6505A33"/>
    <xsd:import namespace="6c701289-9fdb-4460-9fcd-1184009bdb57"/>
    <xsd:element name="properties">
      <xsd:complexType>
        <xsd:sequence>
          <xsd:element name="documentManagement">
            <xsd:complexType>
              <xsd:all>
                <xsd:element ref="ns2:ElcaInetQHBDocID" minOccurs="0"/>
                <xsd:element ref="ns2:ElcaInetQHBDocVersion" minOccurs="0"/>
                <xsd:element ref="ns2:ElcaInetQHBArchived" minOccurs="0"/>
                <xsd:element ref="ns2:ElcaInetQHBArchiveDate" minOccurs="0"/>
                <xsd:element ref="ns2:ElcaInetQHBArchivedBy" minOccurs="0"/>
                <xsd:element ref="ns3:ElcaInetQHBSubTitle" minOccurs="0"/>
                <xsd:element ref="ns4:TaxCatchAllLabel" minOccurs="0"/>
                <xsd:element ref="ns4:TaxCatchAll" minOccurs="0"/>
                <xsd:element ref="ns2:ElcaInetQHBCategoryTaxHTField0" minOccurs="0"/>
                <xsd:element ref="ns4:d873463d5b834e71834d57dd3840edd0"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744AB5-0D83-441A-85F8-CBA4B83D4AE4" elementFormDefault="qualified">
    <xsd:import namespace="http://schemas.microsoft.com/office/2006/documentManagement/types"/>
    <xsd:import namespace="http://schemas.microsoft.com/office/infopath/2007/PartnerControls"/>
    <xsd:element name="ElcaInetQHBDocID" ma:index="2" nillable="true" ma:displayName="Doc ID" ma:internalName="ElcaInetQHBDocID">
      <xsd:simpleType>
        <xsd:restriction base="dms:Text">
          <xsd:maxLength value="255"/>
        </xsd:restriction>
      </xsd:simpleType>
    </xsd:element>
    <xsd:element name="ElcaInetQHBDocVersion" ma:index="3" nillable="true" ma:displayName="Doc Version" ma:internalName="ElcaInetQHBDocVersion">
      <xsd:simpleType>
        <xsd:restriction base="dms:Text">
          <xsd:maxLength value="255"/>
        </xsd:restriction>
      </xsd:simpleType>
    </xsd:element>
    <xsd:element name="ElcaInetQHBArchived" ma:index="4" nillable="true" ma:displayName="Archived" ma:default="0" ma:internalName="ElcaInetQHBArchived">
      <xsd:simpleType>
        <xsd:restriction base="dms:Boolean"/>
      </xsd:simpleType>
    </xsd:element>
    <xsd:element name="ElcaInetQHBArchiveDate" ma:index="5" nillable="true" ma:displayName="Archive Date" ma:format="DateOnly" ma:internalName="ElcaInetQHBArchiveDate">
      <xsd:simpleType>
        <xsd:restriction base="dms:DateTime"/>
      </xsd:simpleType>
    </xsd:element>
    <xsd:element name="ElcaInetQHBArchivedBy" ma:index="6" nillable="true" ma:displayName="Archived By" ma:SharePointGroup="0" ma:internalName="ElcaInetQHBArchivedBy">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lcaInetQHBCategoryTaxHTField0" ma:index="17" nillable="true" ma:displayName="ElcaInetQHBCategory_0" ma:hidden="true" ma:internalName="ElcaInetQHBCategoryTaxHTField0">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0AB28E0-D105-4B81-B81C-DD23B6505A33" elementFormDefault="qualified">
    <xsd:import namespace="http://schemas.microsoft.com/office/2006/documentManagement/types"/>
    <xsd:import namespace="http://schemas.microsoft.com/office/infopath/2007/PartnerControls"/>
    <xsd:element name="ElcaInetQHBSubTitle" ma:index="7" nillable="true" ma:displayName="SubTitle" ma:internalName="ElcaInetQHBSubTitle">
      <xsd:simpleType>
        <xsd:restriction base="dms:Text">
          <xsd:maxLength value="64"/>
        </xsd:restriction>
      </xsd:simpleType>
    </xsd:element>
  </xsd:schema>
  <xsd:schema xmlns:xsd="http://www.w3.org/2001/XMLSchema" xmlns:xs="http://www.w3.org/2001/XMLSchema" xmlns:dms="http://schemas.microsoft.com/office/2006/documentManagement/types" xmlns:pc="http://schemas.microsoft.com/office/infopath/2007/PartnerControls" targetNamespace="6c701289-9fdb-4460-9fcd-1184009bdb57" elementFormDefault="qualified">
    <xsd:import namespace="http://schemas.microsoft.com/office/2006/documentManagement/types"/>
    <xsd:import namespace="http://schemas.microsoft.com/office/infopath/2007/PartnerControls"/>
    <xsd:element name="TaxCatchAllLabel" ma:index="15" nillable="true" ma:displayName="Taxonomy Catch All Column1" ma:hidden="true" ma:list="{fedbac5b-b6d1-4d5f-9ffe-e15d535b2ecd}" ma:internalName="TaxCatchAllLabel" ma:readOnly="true" ma:showField="CatchAllDataLabel" ma:web="6c701289-9fdb-4460-9fcd-1184009bdb57">
      <xsd:complexType>
        <xsd:complexContent>
          <xsd:extension base="dms:MultiChoiceLookup">
            <xsd:sequence>
              <xsd:element name="Value" type="dms:Lookup" maxOccurs="unbounded" minOccurs="0" nillable="true"/>
            </xsd:sequence>
          </xsd:extension>
        </xsd:complexContent>
      </xsd:complexType>
    </xsd:element>
    <xsd:element name="TaxCatchAll" ma:index="16" nillable="true" ma:displayName="Taxonomy Catch All Column" ma:hidden="true" ma:list="{fedbac5b-b6d1-4d5f-9ffe-e15d535b2ecd}" ma:internalName="TaxCatchAll" ma:showField="CatchAllData" ma:web="6c701289-9fdb-4460-9fcd-1184009bdb57">
      <xsd:complexType>
        <xsd:complexContent>
          <xsd:extension base="dms:MultiChoiceLookup">
            <xsd:sequence>
              <xsd:element name="Value" type="dms:Lookup" maxOccurs="unbounded" minOccurs="0" nillable="true"/>
            </xsd:sequence>
          </xsd:extension>
        </xsd:complexContent>
      </xsd:complexType>
    </xsd:element>
    <xsd:element name="d873463d5b834e71834d57dd3840edd0" ma:index="19" nillable="true" ma:taxonomy="true" ma:internalName="d873463d5b834e71834d57dd3840edd0" ma:taxonomyFieldName="ElcaInetQHBCategory" ma:displayName="QHB document category" ma:default="" ma:fieldId="{d873463d-5b83-4e71-834d-57dd3840edd0}" ma:sspId="0a173417-279b-4d56-9bdc-fd5cbe5b1110" ma:termSetId="cbd3fab9-67d5-4a0d-8324-fc773cc964e9" ma:anchorId="2d9539ce-cd94-42f0-b163-96c507573406" ma:open="fals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2" ma:displayName="Content Type"/>
        <xsd:element ref="dc:title" maxOccurs="1" ma:index="1" ma:displayName="Title"/>
        <xsd:element ref="dc:subject" minOccurs="0" maxOccurs="1"/>
        <xsd:element ref="dc:description" minOccurs="0" maxOccurs="1" ma:index="8" ma:displayName="Comments"/>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C43EC5-73AE-4FBF-B8C8-1214E9828C11}">
  <ds:schemaRefs>
    <ds:schemaRef ds:uri="http://schemas.microsoft.com/office/2006/metadata/longProperties"/>
  </ds:schemaRefs>
</ds:datastoreItem>
</file>

<file path=customXml/itemProps2.xml><?xml version="1.0" encoding="utf-8"?>
<ds:datastoreItem xmlns:ds="http://schemas.openxmlformats.org/officeDocument/2006/customXml" ds:itemID="{C2AB8245-750F-46B2-AFFB-A74326D1A930}">
  <ds:schemaRefs>
    <ds:schemaRef ds:uri="http://schemas.microsoft.com/office/2006/metadata/properties"/>
    <ds:schemaRef ds:uri="http://schemas.microsoft.com/office/infopath/2007/PartnerControls"/>
    <ds:schemaRef ds:uri="8F744AB5-0D83-441A-85F8-CBA4B83D4AE4"/>
    <ds:schemaRef ds:uri="6c701289-9fdb-4460-9fcd-1184009bdb57"/>
    <ds:schemaRef ds:uri="00AB28E0-D105-4B81-B81C-DD23B6505A33"/>
  </ds:schemaRefs>
</ds:datastoreItem>
</file>

<file path=customXml/itemProps3.xml><?xml version="1.0" encoding="utf-8"?>
<ds:datastoreItem xmlns:ds="http://schemas.openxmlformats.org/officeDocument/2006/customXml" ds:itemID="{59331BC0-19F7-4B3B-9574-820ECB92F8B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F744AB5-0D83-441A-85F8-CBA4B83D4AE4"/>
    <ds:schemaRef ds:uri="00AB28E0-D105-4B81-B81C-DD23B6505A33"/>
    <ds:schemaRef ds:uri="6c701289-9fdb-4460-9fcd-1184009bdb5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74FBAA5-FC3D-478A-9EB1-AE79560CBB1A}">
  <ds:schemaRefs>
    <ds:schemaRef ds:uri="http://schemas.microsoft.com/sharepoint/v3/contenttype/forms"/>
  </ds:schemaRefs>
</ds:datastoreItem>
</file>

<file path=customXml/itemProps5.xml><?xml version="1.0" encoding="utf-8"?>
<ds:datastoreItem xmlns:ds="http://schemas.openxmlformats.org/officeDocument/2006/customXml" ds:itemID="{CC7AA363-B70C-4A63-8D74-1C7AF2E045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15</Pages>
  <Words>2989</Words>
  <Characters>17043</Characters>
  <Application>Microsoft Office Word</Application>
  <DocSecurity>0</DocSecurity>
  <Lines>142</Lines>
  <Paragraphs>39</Paragraphs>
  <ScaleCrop>false</ScaleCrop>
  <HeadingPairs>
    <vt:vector size="2" baseType="variant">
      <vt:variant>
        <vt:lpstr>Title</vt:lpstr>
      </vt:variant>
      <vt:variant>
        <vt:i4>1</vt:i4>
      </vt:variant>
    </vt:vector>
  </HeadingPairs>
  <TitlesOfParts>
    <vt:vector size="1" baseType="lpstr">
      <vt:lpstr>Self Training Roadmap</vt:lpstr>
    </vt:vector>
  </TitlesOfParts>
  <Company>ELCA Informatique</Company>
  <LinksUpToDate>false</LinksUpToDate>
  <CharactersWithSpaces>19993</CharactersWithSpaces>
  <SharedDoc>false</SharedDoc>
  <HLinks>
    <vt:vector size="6" baseType="variant">
      <vt:variant>
        <vt:i4>655404</vt:i4>
      </vt:variant>
      <vt:variant>
        <vt:i4>0</vt:i4>
      </vt:variant>
      <vt:variant>
        <vt:i4>0</vt:i4>
      </vt:variant>
      <vt:variant>
        <vt:i4>5</vt:i4>
      </vt:variant>
      <vt:variant>
        <vt:lpwstr>\\svlibrary\Training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Self Training Roadmap</dc:title>
  <dc:creator>rjb</dc:creator>
  <dc:description>This document provides template for Self Training Roadmap</dc:description>
  <cp:lastModifiedBy>Tran Han Minh</cp:lastModifiedBy>
  <cp:revision>3</cp:revision>
  <cp:lastPrinted>2008-01-28T08:33:00Z</cp:lastPrinted>
  <dcterms:created xsi:type="dcterms:W3CDTF">2021-05-10T02:23:00Z</dcterms:created>
  <dcterms:modified xsi:type="dcterms:W3CDTF">2021-05-10T02:41:00Z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Document</vt:lpwstr>
  </property>
  <property fmtid="{D5CDD505-2E9C-101B-9397-08002B2CF9AE}" pid="3" name="ContentTypeId">
    <vt:lpwstr>0x01010097EB2B3F53EF49AAB7307B5EED419D5F00267AA94BE4CBF04697E2A50939F1127A</vt:lpwstr>
  </property>
  <property fmtid="{D5CDD505-2E9C-101B-9397-08002B2CF9AE}" pid="4" name="ElcaInetQHBCategory">
    <vt:lpwstr>178;#Human Ressources|31603c3f-1e68-446f-ae09-81edc4c54e04</vt:lpwstr>
  </property>
</Properties>
</file>